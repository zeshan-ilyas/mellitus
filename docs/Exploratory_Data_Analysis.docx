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23FE49" w14:textId="6A7708B4" w:rsidR="00E30B8C" w:rsidRDefault="00E30B8C" w:rsidP="00E30B8C">
      <w:pPr>
        <w:pStyle w:val="Title"/>
        <w:jc w:val="center"/>
      </w:pPr>
    </w:p>
    <w:p w14:paraId="11DEF6D0" w14:textId="77777777" w:rsidR="00E30B8C" w:rsidRPr="00936A71" w:rsidRDefault="00E30B8C" w:rsidP="00E30B8C">
      <w:pPr>
        <w:pStyle w:val="Title"/>
        <w:jc w:val="center"/>
      </w:pPr>
      <w:r>
        <w:t>Diabetes</w:t>
      </w:r>
    </w:p>
    <w:p w14:paraId="31AF3732" w14:textId="40B773EB" w:rsidR="00E30B8C" w:rsidRDefault="00805DA5" w:rsidP="00E30B8C">
      <w:pPr>
        <w:pStyle w:val="Title"/>
        <w:jc w:val="center"/>
      </w:pPr>
      <w:r>
        <w:t>Exploratory Data Analysis</w:t>
      </w:r>
      <w:r w:rsidR="007879C3">
        <w:t xml:space="preserve"> (EDA)</w:t>
      </w:r>
    </w:p>
    <w:p w14:paraId="29E54465" w14:textId="77777777" w:rsidR="00E30B8C" w:rsidRDefault="00E30B8C" w:rsidP="00E30B8C">
      <w:pPr>
        <w:pStyle w:val="Subtitle"/>
        <w:jc w:val="center"/>
      </w:pPr>
      <w:r>
        <w:t>Prepared by</w:t>
      </w:r>
    </w:p>
    <w:p w14:paraId="5B7D9841" w14:textId="77777777" w:rsidR="00E30B8C" w:rsidRDefault="00E30B8C" w:rsidP="00E30B8C">
      <w:pPr>
        <w:pStyle w:val="Subtitle"/>
        <w:jc w:val="center"/>
      </w:pPr>
      <w:r>
        <w:t>[Team 10 – Mellitus]</w:t>
      </w:r>
    </w:p>
    <w:p w14:paraId="7C46CCFA" w14:textId="77777777" w:rsidR="00E30B8C" w:rsidRDefault="00E30B8C" w:rsidP="00E30B8C"/>
    <w:p w14:paraId="43328B15" w14:textId="77777777" w:rsidR="00E30B8C" w:rsidRDefault="00E30B8C" w:rsidP="00E30B8C">
      <w:r w:rsidRPr="00936A71">
        <w:drawing>
          <wp:anchor distT="0" distB="0" distL="114300" distR="114300" simplePos="0" relativeHeight="251658241" behindDoc="0" locked="0" layoutInCell="1" allowOverlap="1" wp14:anchorId="3E352140" wp14:editId="174962ED">
            <wp:simplePos x="0" y="0"/>
            <wp:positionH relativeFrom="column">
              <wp:posOffset>2143248</wp:posOffset>
            </wp:positionH>
            <wp:positionV relativeFrom="paragraph">
              <wp:posOffset>423779</wp:posOffset>
            </wp:positionV>
            <wp:extent cx="1485900" cy="2628900"/>
            <wp:effectExtent l="0" t="0" r="0" b="0"/>
            <wp:wrapTopAndBottom/>
            <wp:docPr id="2273445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38567" name=""/>
                    <pic:cNvPicPr/>
                  </pic:nvPicPr>
                  <pic:blipFill>
                    <a:blip r:embed="rId11"/>
                    <a:stretch>
                      <a:fillRect/>
                    </a:stretch>
                  </pic:blipFill>
                  <pic:spPr>
                    <a:xfrm>
                      <a:off x="0" y="0"/>
                      <a:ext cx="1485900" cy="2628900"/>
                    </a:xfrm>
                    <a:prstGeom prst="rect">
                      <a:avLst/>
                    </a:prstGeom>
                  </pic:spPr>
                </pic:pic>
              </a:graphicData>
            </a:graphic>
            <wp14:sizeRelH relativeFrom="page">
              <wp14:pctWidth>0</wp14:pctWidth>
            </wp14:sizeRelH>
            <wp14:sizeRelV relativeFrom="page">
              <wp14:pctHeight>0</wp14:pctHeight>
            </wp14:sizeRelV>
          </wp:anchor>
        </w:drawing>
      </w:r>
    </w:p>
    <w:p w14:paraId="050E6CA4" w14:textId="77777777" w:rsidR="00E30B8C" w:rsidRDefault="00E30B8C" w:rsidP="00E30B8C"/>
    <w:p w14:paraId="156A720C" w14:textId="77777777" w:rsidR="00E30B8C" w:rsidRDefault="00E30B8C" w:rsidP="00E30B8C"/>
    <w:p w14:paraId="2FA5FF1E" w14:textId="77777777" w:rsidR="00E30B8C" w:rsidRDefault="00E30B8C" w:rsidP="00E30B8C"/>
    <w:p w14:paraId="0E38E3B0" w14:textId="77777777" w:rsidR="00E30B8C" w:rsidRDefault="00E30B8C" w:rsidP="00E30B8C"/>
    <w:p w14:paraId="37839CD9" w14:textId="77777777" w:rsidR="00E30B8C" w:rsidRDefault="00E30B8C" w:rsidP="00E30B8C"/>
    <w:p w14:paraId="4F24F65D" w14:textId="77777777" w:rsidR="00E30B8C" w:rsidRDefault="00E30B8C" w:rsidP="00E30B8C"/>
    <w:p w14:paraId="580C3D34" w14:textId="77777777" w:rsidR="00E30B8C" w:rsidRDefault="00E30B8C" w:rsidP="00E30B8C"/>
    <w:p w14:paraId="6894D18D" w14:textId="77777777" w:rsidR="00E30B8C" w:rsidRDefault="00E30B8C" w:rsidP="00E30B8C"/>
    <w:p w14:paraId="3037EA03" w14:textId="77777777" w:rsidR="00E30B8C" w:rsidRPr="00D717CB" w:rsidRDefault="00E30B8C" w:rsidP="00E30B8C"/>
    <w:p w14:paraId="341EBF39" w14:textId="77777777" w:rsidR="007D3DF6" w:rsidRDefault="007D3DF6" w:rsidP="00E30B8C"/>
    <w:p w14:paraId="308D3FB2" w14:textId="77777777" w:rsidR="007D3DF6" w:rsidRPr="00D717CB" w:rsidRDefault="007D3DF6" w:rsidP="00E30B8C"/>
    <w:sdt>
      <w:sdtPr>
        <w:rPr>
          <w:rFonts w:asciiTheme="minorHAnsi" w:eastAsiaTheme="minorHAnsi" w:hAnsiTheme="minorHAnsi" w:cstheme="minorBidi"/>
          <w:b w:val="0"/>
          <w:color w:val="auto"/>
          <w:kern w:val="2"/>
          <w:sz w:val="24"/>
          <w:szCs w:val="24"/>
          <w:lang w:val="en-GB"/>
          <w14:ligatures w14:val="standardContextual"/>
        </w:rPr>
        <w:id w:val="1277135748"/>
        <w:docPartObj>
          <w:docPartGallery w:val="Table of Contents"/>
          <w:docPartUnique/>
        </w:docPartObj>
      </w:sdtPr>
      <w:sdtEndPr>
        <w:rPr>
          <w:bCs w:val="0"/>
        </w:rPr>
      </w:sdtEndPr>
      <w:sdtContent>
        <w:p w14:paraId="6C193C1F" w14:textId="77777777" w:rsidR="00E30B8C" w:rsidRDefault="00E30B8C" w:rsidP="00E30B8C">
          <w:pPr>
            <w:pStyle w:val="TOCHeading"/>
          </w:pPr>
          <w:r>
            <w:t>Table of Contents</w:t>
          </w:r>
        </w:p>
        <w:p w14:paraId="23922978" w14:textId="0D0873C3" w:rsidR="008E511C" w:rsidRDefault="00E30B8C">
          <w:pPr>
            <w:pStyle w:val="TOC2"/>
            <w:tabs>
              <w:tab w:val="left" w:pos="720"/>
              <w:tab w:val="right" w:leader="dot" w:pos="9016"/>
            </w:tabs>
            <w:rPr>
              <w:rFonts w:eastAsiaTheme="minorEastAsia"/>
              <w:smallCaps w:val="0"/>
              <w:noProof/>
              <w:sz w:val="24"/>
              <w:szCs w:val="24"/>
              <w:lang w:eastAsia="en-GB"/>
            </w:rPr>
          </w:pPr>
          <w:r>
            <w:rPr>
              <w:caps/>
            </w:rPr>
            <w:fldChar w:fldCharType="begin"/>
          </w:r>
          <w:r>
            <w:instrText xml:space="preserve"> TOC \o "1-3" \h \z \u </w:instrText>
          </w:r>
          <w:r>
            <w:rPr>
              <w:caps/>
            </w:rPr>
            <w:fldChar w:fldCharType="separate"/>
          </w:r>
          <w:hyperlink w:anchor="_Toc183177908" w:history="1">
            <w:r w:rsidR="008E511C" w:rsidRPr="0077645F">
              <w:rPr>
                <w:rStyle w:val="Hyperlink"/>
                <w:noProof/>
              </w:rPr>
              <w:t>1</w:t>
            </w:r>
            <w:r w:rsidR="008E511C">
              <w:rPr>
                <w:rFonts w:eastAsiaTheme="minorEastAsia"/>
                <w:smallCaps w:val="0"/>
                <w:noProof/>
                <w:sz w:val="24"/>
                <w:szCs w:val="24"/>
                <w:lang w:eastAsia="en-GB"/>
              </w:rPr>
              <w:tab/>
            </w:r>
            <w:r w:rsidR="008E511C" w:rsidRPr="0077645F">
              <w:rPr>
                <w:rStyle w:val="Hyperlink"/>
                <w:noProof/>
              </w:rPr>
              <w:t>Overview</w:t>
            </w:r>
            <w:r w:rsidR="008E511C">
              <w:rPr>
                <w:noProof/>
                <w:webHidden/>
              </w:rPr>
              <w:tab/>
            </w:r>
            <w:r w:rsidR="008E511C">
              <w:rPr>
                <w:noProof/>
                <w:webHidden/>
              </w:rPr>
              <w:fldChar w:fldCharType="begin"/>
            </w:r>
            <w:r w:rsidR="008E511C">
              <w:rPr>
                <w:noProof/>
                <w:webHidden/>
              </w:rPr>
              <w:instrText xml:space="preserve"> PAGEREF _Toc183177908 \h </w:instrText>
            </w:r>
            <w:r w:rsidR="008E511C">
              <w:rPr>
                <w:noProof/>
                <w:webHidden/>
              </w:rPr>
            </w:r>
            <w:r w:rsidR="008E511C">
              <w:rPr>
                <w:noProof/>
                <w:webHidden/>
              </w:rPr>
              <w:fldChar w:fldCharType="separate"/>
            </w:r>
            <w:r w:rsidR="00514270">
              <w:rPr>
                <w:noProof/>
                <w:webHidden/>
              </w:rPr>
              <w:t>2</w:t>
            </w:r>
            <w:r w:rsidR="008E511C">
              <w:rPr>
                <w:noProof/>
                <w:webHidden/>
              </w:rPr>
              <w:fldChar w:fldCharType="end"/>
            </w:r>
          </w:hyperlink>
        </w:p>
        <w:p w14:paraId="394DAA2D" w14:textId="0C6FA01D" w:rsidR="008E511C" w:rsidRDefault="008E511C">
          <w:pPr>
            <w:pStyle w:val="TOC2"/>
            <w:tabs>
              <w:tab w:val="left" w:pos="720"/>
              <w:tab w:val="right" w:leader="dot" w:pos="9016"/>
            </w:tabs>
            <w:rPr>
              <w:rFonts w:eastAsiaTheme="minorEastAsia"/>
              <w:smallCaps w:val="0"/>
              <w:noProof/>
              <w:sz w:val="24"/>
              <w:szCs w:val="24"/>
              <w:lang w:eastAsia="en-GB"/>
            </w:rPr>
          </w:pPr>
          <w:hyperlink w:anchor="_Toc183177909" w:history="1">
            <w:r w:rsidRPr="0077645F">
              <w:rPr>
                <w:rStyle w:val="Hyperlink"/>
                <w:noProof/>
              </w:rPr>
              <w:t>2</w:t>
            </w:r>
            <w:r>
              <w:rPr>
                <w:rFonts w:eastAsiaTheme="minorEastAsia"/>
                <w:smallCaps w:val="0"/>
                <w:noProof/>
                <w:sz w:val="24"/>
                <w:szCs w:val="24"/>
                <w:lang w:eastAsia="en-GB"/>
              </w:rPr>
              <w:tab/>
            </w:r>
            <w:r w:rsidRPr="0077645F">
              <w:rPr>
                <w:rStyle w:val="Hyperlink"/>
                <w:noProof/>
              </w:rPr>
              <w:t>Univariate Analysis</w:t>
            </w:r>
            <w:r>
              <w:rPr>
                <w:noProof/>
                <w:webHidden/>
              </w:rPr>
              <w:tab/>
            </w:r>
            <w:r>
              <w:rPr>
                <w:noProof/>
                <w:webHidden/>
              </w:rPr>
              <w:fldChar w:fldCharType="begin"/>
            </w:r>
            <w:r>
              <w:rPr>
                <w:noProof/>
                <w:webHidden/>
              </w:rPr>
              <w:instrText xml:space="preserve"> PAGEREF _Toc183177909 \h </w:instrText>
            </w:r>
            <w:r>
              <w:rPr>
                <w:noProof/>
                <w:webHidden/>
              </w:rPr>
            </w:r>
            <w:r>
              <w:rPr>
                <w:noProof/>
                <w:webHidden/>
              </w:rPr>
              <w:fldChar w:fldCharType="separate"/>
            </w:r>
            <w:r w:rsidR="00514270">
              <w:rPr>
                <w:noProof/>
                <w:webHidden/>
              </w:rPr>
              <w:t>4</w:t>
            </w:r>
            <w:r>
              <w:rPr>
                <w:noProof/>
                <w:webHidden/>
              </w:rPr>
              <w:fldChar w:fldCharType="end"/>
            </w:r>
          </w:hyperlink>
        </w:p>
        <w:p w14:paraId="7386420F" w14:textId="02921A5F" w:rsidR="008E511C" w:rsidRDefault="008E511C">
          <w:pPr>
            <w:pStyle w:val="TOC3"/>
            <w:tabs>
              <w:tab w:val="left" w:pos="1200"/>
              <w:tab w:val="right" w:leader="dot" w:pos="9016"/>
            </w:tabs>
            <w:rPr>
              <w:rFonts w:eastAsiaTheme="minorEastAsia"/>
              <w:i w:val="0"/>
              <w:iCs w:val="0"/>
              <w:noProof/>
              <w:sz w:val="24"/>
              <w:szCs w:val="24"/>
              <w:lang w:eastAsia="en-GB"/>
            </w:rPr>
          </w:pPr>
          <w:hyperlink w:anchor="_Toc183177910" w:history="1">
            <w:r w:rsidRPr="0077645F">
              <w:rPr>
                <w:rStyle w:val="Hyperlink"/>
                <w:noProof/>
              </w:rPr>
              <w:t>2.1</w:t>
            </w:r>
            <w:r>
              <w:rPr>
                <w:rFonts w:eastAsiaTheme="minorEastAsia"/>
                <w:i w:val="0"/>
                <w:iCs w:val="0"/>
                <w:noProof/>
                <w:sz w:val="24"/>
                <w:szCs w:val="24"/>
                <w:lang w:eastAsia="en-GB"/>
              </w:rPr>
              <w:tab/>
            </w:r>
            <w:r w:rsidRPr="0077645F">
              <w:rPr>
                <w:rStyle w:val="Hyperlink"/>
                <w:noProof/>
              </w:rPr>
              <w:t>Categorical Variables</w:t>
            </w:r>
            <w:r>
              <w:rPr>
                <w:noProof/>
                <w:webHidden/>
              </w:rPr>
              <w:tab/>
            </w:r>
            <w:r>
              <w:rPr>
                <w:noProof/>
                <w:webHidden/>
              </w:rPr>
              <w:fldChar w:fldCharType="begin"/>
            </w:r>
            <w:r>
              <w:rPr>
                <w:noProof/>
                <w:webHidden/>
              </w:rPr>
              <w:instrText xml:space="preserve"> PAGEREF _Toc183177910 \h </w:instrText>
            </w:r>
            <w:r>
              <w:rPr>
                <w:noProof/>
                <w:webHidden/>
              </w:rPr>
            </w:r>
            <w:r>
              <w:rPr>
                <w:noProof/>
                <w:webHidden/>
              </w:rPr>
              <w:fldChar w:fldCharType="separate"/>
            </w:r>
            <w:r w:rsidR="00514270">
              <w:rPr>
                <w:noProof/>
                <w:webHidden/>
              </w:rPr>
              <w:t>4</w:t>
            </w:r>
            <w:r>
              <w:rPr>
                <w:noProof/>
                <w:webHidden/>
              </w:rPr>
              <w:fldChar w:fldCharType="end"/>
            </w:r>
          </w:hyperlink>
        </w:p>
        <w:p w14:paraId="00A11EC2" w14:textId="3CD96784" w:rsidR="008E511C" w:rsidRDefault="008E511C">
          <w:pPr>
            <w:pStyle w:val="TOC3"/>
            <w:tabs>
              <w:tab w:val="left" w:pos="1200"/>
              <w:tab w:val="right" w:leader="dot" w:pos="9016"/>
            </w:tabs>
            <w:rPr>
              <w:rFonts w:eastAsiaTheme="minorEastAsia"/>
              <w:i w:val="0"/>
              <w:iCs w:val="0"/>
              <w:noProof/>
              <w:sz w:val="24"/>
              <w:szCs w:val="24"/>
              <w:lang w:eastAsia="en-GB"/>
            </w:rPr>
          </w:pPr>
          <w:hyperlink w:anchor="_Toc183177911" w:history="1">
            <w:r w:rsidRPr="0077645F">
              <w:rPr>
                <w:rStyle w:val="Hyperlink"/>
                <w:noProof/>
              </w:rPr>
              <w:t>2.2</w:t>
            </w:r>
            <w:r>
              <w:rPr>
                <w:rFonts w:eastAsiaTheme="minorEastAsia"/>
                <w:i w:val="0"/>
                <w:iCs w:val="0"/>
                <w:noProof/>
                <w:sz w:val="24"/>
                <w:szCs w:val="24"/>
                <w:lang w:eastAsia="en-GB"/>
              </w:rPr>
              <w:tab/>
            </w:r>
            <w:r w:rsidRPr="0077645F">
              <w:rPr>
                <w:rStyle w:val="Hyperlink"/>
                <w:noProof/>
              </w:rPr>
              <w:t>Numerical Variables</w:t>
            </w:r>
            <w:r>
              <w:rPr>
                <w:noProof/>
                <w:webHidden/>
              </w:rPr>
              <w:tab/>
            </w:r>
            <w:r>
              <w:rPr>
                <w:noProof/>
                <w:webHidden/>
              </w:rPr>
              <w:fldChar w:fldCharType="begin"/>
            </w:r>
            <w:r>
              <w:rPr>
                <w:noProof/>
                <w:webHidden/>
              </w:rPr>
              <w:instrText xml:space="preserve"> PAGEREF _Toc183177911 \h </w:instrText>
            </w:r>
            <w:r>
              <w:rPr>
                <w:noProof/>
                <w:webHidden/>
              </w:rPr>
            </w:r>
            <w:r>
              <w:rPr>
                <w:noProof/>
                <w:webHidden/>
              </w:rPr>
              <w:fldChar w:fldCharType="separate"/>
            </w:r>
            <w:r w:rsidR="00514270">
              <w:rPr>
                <w:noProof/>
                <w:webHidden/>
              </w:rPr>
              <w:t>6</w:t>
            </w:r>
            <w:r>
              <w:rPr>
                <w:noProof/>
                <w:webHidden/>
              </w:rPr>
              <w:fldChar w:fldCharType="end"/>
            </w:r>
          </w:hyperlink>
        </w:p>
        <w:p w14:paraId="40259BC5" w14:textId="6B41A09A" w:rsidR="008E511C" w:rsidRDefault="008E511C">
          <w:pPr>
            <w:pStyle w:val="TOC3"/>
            <w:tabs>
              <w:tab w:val="left" w:pos="1200"/>
              <w:tab w:val="right" w:leader="dot" w:pos="9016"/>
            </w:tabs>
            <w:rPr>
              <w:rFonts w:eastAsiaTheme="minorEastAsia"/>
              <w:i w:val="0"/>
              <w:iCs w:val="0"/>
              <w:noProof/>
              <w:sz w:val="24"/>
              <w:szCs w:val="24"/>
              <w:lang w:eastAsia="en-GB"/>
            </w:rPr>
          </w:pPr>
          <w:hyperlink w:anchor="_Toc183177912" w:history="1">
            <w:r w:rsidRPr="0077645F">
              <w:rPr>
                <w:rStyle w:val="Hyperlink"/>
                <w:noProof/>
              </w:rPr>
              <w:t>2.3</w:t>
            </w:r>
            <w:r>
              <w:rPr>
                <w:rFonts w:eastAsiaTheme="minorEastAsia"/>
                <w:i w:val="0"/>
                <w:iCs w:val="0"/>
                <w:noProof/>
                <w:sz w:val="24"/>
                <w:szCs w:val="24"/>
                <w:lang w:eastAsia="en-GB"/>
              </w:rPr>
              <w:tab/>
            </w:r>
            <w:r w:rsidRPr="0077645F">
              <w:rPr>
                <w:rStyle w:val="Hyperlink"/>
                <w:noProof/>
              </w:rPr>
              <w:t>Binary Variables</w:t>
            </w:r>
            <w:r>
              <w:rPr>
                <w:noProof/>
                <w:webHidden/>
              </w:rPr>
              <w:tab/>
            </w:r>
            <w:r>
              <w:rPr>
                <w:noProof/>
                <w:webHidden/>
              </w:rPr>
              <w:fldChar w:fldCharType="begin"/>
            </w:r>
            <w:r>
              <w:rPr>
                <w:noProof/>
                <w:webHidden/>
              </w:rPr>
              <w:instrText xml:space="preserve"> PAGEREF _Toc183177912 \h </w:instrText>
            </w:r>
            <w:r>
              <w:rPr>
                <w:noProof/>
                <w:webHidden/>
              </w:rPr>
            </w:r>
            <w:r>
              <w:rPr>
                <w:noProof/>
                <w:webHidden/>
              </w:rPr>
              <w:fldChar w:fldCharType="separate"/>
            </w:r>
            <w:r w:rsidR="00514270">
              <w:rPr>
                <w:noProof/>
                <w:webHidden/>
              </w:rPr>
              <w:t>7</w:t>
            </w:r>
            <w:r>
              <w:rPr>
                <w:noProof/>
                <w:webHidden/>
              </w:rPr>
              <w:fldChar w:fldCharType="end"/>
            </w:r>
          </w:hyperlink>
        </w:p>
        <w:p w14:paraId="7DD59D3F" w14:textId="59260612" w:rsidR="008E511C" w:rsidRDefault="008E511C">
          <w:pPr>
            <w:pStyle w:val="TOC2"/>
            <w:tabs>
              <w:tab w:val="left" w:pos="720"/>
              <w:tab w:val="right" w:leader="dot" w:pos="9016"/>
            </w:tabs>
            <w:rPr>
              <w:rFonts w:eastAsiaTheme="minorEastAsia"/>
              <w:smallCaps w:val="0"/>
              <w:noProof/>
              <w:sz w:val="24"/>
              <w:szCs w:val="24"/>
              <w:lang w:eastAsia="en-GB"/>
            </w:rPr>
          </w:pPr>
          <w:hyperlink w:anchor="_Toc183177913" w:history="1">
            <w:r w:rsidRPr="0077645F">
              <w:rPr>
                <w:rStyle w:val="Hyperlink"/>
                <w:noProof/>
              </w:rPr>
              <w:t>3</w:t>
            </w:r>
            <w:r>
              <w:rPr>
                <w:rFonts w:eastAsiaTheme="minorEastAsia"/>
                <w:smallCaps w:val="0"/>
                <w:noProof/>
                <w:sz w:val="24"/>
                <w:szCs w:val="24"/>
                <w:lang w:eastAsia="en-GB"/>
              </w:rPr>
              <w:tab/>
            </w:r>
            <w:r w:rsidRPr="0077645F">
              <w:rPr>
                <w:rStyle w:val="Hyperlink"/>
                <w:noProof/>
              </w:rPr>
              <w:t>Bivariate Analysis</w:t>
            </w:r>
            <w:r>
              <w:rPr>
                <w:noProof/>
                <w:webHidden/>
              </w:rPr>
              <w:tab/>
            </w:r>
            <w:r>
              <w:rPr>
                <w:noProof/>
                <w:webHidden/>
              </w:rPr>
              <w:fldChar w:fldCharType="begin"/>
            </w:r>
            <w:r>
              <w:rPr>
                <w:noProof/>
                <w:webHidden/>
              </w:rPr>
              <w:instrText xml:space="preserve"> PAGEREF _Toc183177913 \h </w:instrText>
            </w:r>
            <w:r>
              <w:rPr>
                <w:noProof/>
                <w:webHidden/>
              </w:rPr>
            </w:r>
            <w:r>
              <w:rPr>
                <w:noProof/>
                <w:webHidden/>
              </w:rPr>
              <w:fldChar w:fldCharType="separate"/>
            </w:r>
            <w:r w:rsidR="00514270">
              <w:rPr>
                <w:noProof/>
                <w:webHidden/>
              </w:rPr>
              <w:t>9</w:t>
            </w:r>
            <w:r>
              <w:rPr>
                <w:noProof/>
                <w:webHidden/>
              </w:rPr>
              <w:fldChar w:fldCharType="end"/>
            </w:r>
          </w:hyperlink>
        </w:p>
        <w:p w14:paraId="06FE6689" w14:textId="4CD16A61" w:rsidR="008E511C" w:rsidRDefault="008E511C">
          <w:pPr>
            <w:pStyle w:val="TOC3"/>
            <w:tabs>
              <w:tab w:val="left" w:pos="1200"/>
              <w:tab w:val="right" w:leader="dot" w:pos="9016"/>
            </w:tabs>
            <w:rPr>
              <w:rFonts w:eastAsiaTheme="minorEastAsia"/>
              <w:i w:val="0"/>
              <w:iCs w:val="0"/>
              <w:noProof/>
              <w:sz w:val="24"/>
              <w:szCs w:val="24"/>
              <w:lang w:eastAsia="en-GB"/>
            </w:rPr>
          </w:pPr>
          <w:hyperlink w:anchor="_Toc183177914" w:history="1">
            <w:r w:rsidRPr="0077645F">
              <w:rPr>
                <w:rStyle w:val="Hyperlink"/>
                <w:noProof/>
              </w:rPr>
              <w:t>3.1</w:t>
            </w:r>
            <w:r>
              <w:rPr>
                <w:rFonts w:eastAsiaTheme="minorEastAsia"/>
                <w:i w:val="0"/>
                <w:iCs w:val="0"/>
                <w:noProof/>
                <w:sz w:val="24"/>
                <w:szCs w:val="24"/>
                <w:lang w:eastAsia="en-GB"/>
              </w:rPr>
              <w:tab/>
            </w:r>
            <w:r w:rsidRPr="0077645F">
              <w:rPr>
                <w:rStyle w:val="Hyperlink"/>
                <w:noProof/>
              </w:rPr>
              <w:t>Numerical vs. Numerical</w:t>
            </w:r>
            <w:r>
              <w:rPr>
                <w:noProof/>
                <w:webHidden/>
              </w:rPr>
              <w:tab/>
            </w:r>
            <w:r>
              <w:rPr>
                <w:noProof/>
                <w:webHidden/>
              </w:rPr>
              <w:fldChar w:fldCharType="begin"/>
            </w:r>
            <w:r>
              <w:rPr>
                <w:noProof/>
                <w:webHidden/>
              </w:rPr>
              <w:instrText xml:space="preserve"> PAGEREF _Toc183177914 \h </w:instrText>
            </w:r>
            <w:r>
              <w:rPr>
                <w:noProof/>
                <w:webHidden/>
              </w:rPr>
            </w:r>
            <w:r>
              <w:rPr>
                <w:noProof/>
                <w:webHidden/>
              </w:rPr>
              <w:fldChar w:fldCharType="separate"/>
            </w:r>
            <w:r w:rsidR="00514270">
              <w:rPr>
                <w:noProof/>
                <w:webHidden/>
              </w:rPr>
              <w:t>9</w:t>
            </w:r>
            <w:r>
              <w:rPr>
                <w:noProof/>
                <w:webHidden/>
              </w:rPr>
              <w:fldChar w:fldCharType="end"/>
            </w:r>
          </w:hyperlink>
        </w:p>
        <w:p w14:paraId="68B057C7" w14:textId="08264DA3" w:rsidR="008E511C" w:rsidRDefault="008E511C">
          <w:pPr>
            <w:pStyle w:val="TOC3"/>
            <w:tabs>
              <w:tab w:val="left" w:pos="1200"/>
              <w:tab w:val="right" w:leader="dot" w:pos="9016"/>
            </w:tabs>
            <w:rPr>
              <w:rFonts w:eastAsiaTheme="minorEastAsia"/>
              <w:i w:val="0"/>
              <w:iCs w:val="0"/>
              <w:noProof/>
              <w:sz w:val="24"/>
              <w:szCs w:val="24"/>
              <w:lang w:eastAsia="en-GB"/>
            </w:rPr>
          </w:pPr>
          <w:hyperlink w:anchor="_Toc183177915" w:history="1">
            <w:r w:rsidRPr="0077645F">
              <w:rPr>
                <w:rStyle w:val="Hyperlink"/>
                <w:noProof/>
              </w:rPr>
              <w:t>3.2</w:t>
            </w:r>
            <w:r>
              <w:rPr>
                <w:rFonts w:eastAsiaTheme="minorEastAsia"/>
                <w:i w:val="0"/>
                <w:iCs w:val="0"/>
                <w:noProof/>
                <w:sz w:val="24"/>
                <w:szCs w:val="24"/>
                <w:lang w:eastAsia="en-GB"/>
              </w:rPr>
              <w:tab/>
            </w:r>
            <w:r w:rsidRPr="0077645F">
              <w:rPr>
                <w:rStyle w:val="Hyperlink"/>
                <w:noProof/>
              </w:rPr>
              <w:t>Numerical vs. Categorical</w:t>
            </w:r>
            <w:r>
              <w:rPr>
                <w:noProof/>
                <w:webHidden/>
              </w:rPr>
              <w:tab/>
            </w:r>
            <w:r>
              <w:rPr>
                <w:noProof/>
                <w:webHidden/>
              </w:rPr>
              <w:fldChar w:fldCharType="begin"/>
            </w:r>
            <w:r>
              <w:rPr>
                <w:noProof/>
                <w:webHidden/>
              </w:rPr>
              <w:instrText xml:space="preserve"> PAGEREF _Toc183177915 \h </w:instrText>
            </w:r>
            <w:r>
              <w:rPr>
                <w:noProof/>
                <w:webHidden/>
              </w:rPr>
            </w:r>
            <w:r>
              <w:rPr>
                <w:noProof/>
                <w:webHidden/>
              </w:rPr>
              <w:fldChar w:fldCharType="separate"/>
            </w:r>
            <w:r w:rsidR="00514270">
              <w:rPr>
                <w:noProof/>
                <w:webHidden/>
              </w:rPr>
              <w:t>9</w:t>
            </w:r>
            <w:r>
              <w:rPr>
                <w:noProof/>
                <w:webHidden/>
              </w:rPr>
              <w:fldChar w:fldCharType="end"/>
            </w:r>
          </w:hyperlink>
        </w:p>
        <w:p w14:paraId="50246E78" w14:textId="1B0484D4" w:rsidR="008E511C" w:rsidRDefault="008E511C">
          <w:pPr>
            <w:pStyle w:val="TOC3"/>
            <w:tabs>
              <w:tab w:val="left" w:pos="1200"/>
              <w:tab w:val="right" w:leader="dot" w:pos="9016"/>
            </w:tabs>
            <w:rPr>
              <w:rFonts w:eastAsiaTheme="minorEastAsia"/>
              <w:i w:val="0"/>
              <w:iCs w:val="0"/>
              <w:noProof/>
              <w:sz w:val="24"/>
              <w:szCs w:val="24"/>
              <w:lang w:eastAsia="en-GB"/>
            </w:rPr>
          </w:pPr>
          <w:hyperlink w:anchor="_Toc183177916" w:history="1">
            <w:r w:rsidRPr="0077645F">
              <w:rPr>
                <w:rStyle w:val="Hyperlink"/>
                <w:noProof/>
              </w:rPr>
              <w:t>3.3</w:t>
            </w:r>
            <w:r>
              <w:rPr>
                <w:rFonts w:eastAsiaTheme="minorEastAsia"/>
                <w:i w:val="0"/>
                <w:iCs w:val="0"/>
                <w:noProof/>
                <w:sz w:val="24"/>
                <w:szCs w:val="24"/>
                <w:lang w:eastAsia="en-GB"/>
              </w:rPr>
              <w:tab/>
            </w:r>
            <w:r w:rsidRPr="0077645F">
              <w:rPr>
                <w:rStyle w:val="Hyperlink"/>
                <w:noProof/>
              </w:rPr>
              <w:t>Categorical vs. Categorical</w:t>
            </w:r>
            <w:r>
              <w:rPr>
                <w:noProof/>
                <w:webHidden/>
              </w:rPr>
              <w:tab/>
            </w:r>
            <w:r>
              <w:rPr>
                <w:noProof/>
                <w:webHidden/>
              </w:rPr>
              <w:fldChar w:fldCharType="begin"/>
            </w:r>
            <w:r>
              <w:rPr>
                <w:noProof/>
                <w:webHidden/>
              </w:rPr>
              <w:instrText xml:space="preserve"> PAGEREF _Toc183177916 \h </w:instrText>
            </w:r>
            <w:r>
              <w:rPr>
                <w:noProof/>
                <w:webHidden/>
              </w:rPr>
            </w:r>
            <w:r>
              <w:rPr>
                <w:noProof/>
                <w:webHidden/>
              </w:rPr>
              <w:fldChar w:fldCharType="separate"/>
            </w:r>
            <w:r w:rsidR="00514270">
              <w:rPr>
                <w:noProof/>
                <w:webHidden/>
              </w:rPr>
              <w:t>11</w:t>
            </w:r>
            <w:r>
              <w:rPr>
                <w:noProof/>
                <w:webHidden/>
              </w:rPr>
              <w:fldChar w:fldCharType="end"/>
            </w:r>
          </w:hyperlink>
        </w:p>
        <w:p w14:paraId="20AED121" w14:textId="1D5BC0D5" w:rsidR="008E511C" w:rsidRDefault="008E511C">
          <w:pPr>
            <w:pStyle w:val="TOC2"/>
            <w:tabs>
              <w:tab w:val="left" w:pos="720"/>
              <w:tab w:val="right" w:leader="dot" w:pos="9016"/>
            </w:tabs>
            <w:rPr>
              <w:rFonts w:eastAsiaTheme="minorEastAsia"/>
              <w:smallCaps w:val="0"/>
              <w:noProof/>
              <w:sz w:val="24"/>
              <w:szCs w:val="24"/>
              <w:lang w:eastAsia="en-GB"/>
            </w:rPr>
          </w:pPr>
          <w:hyperlink w:anchor="_Toc183177917" w:history="1">
            <w:r w:rsidRPr="0077645F">
              <w:rPr>
                <w:rStyle w:val="Hyperlink"/>
                <w:noProof/>
              </w:rPr>
              <w:t>4</w:t>
            </w:r>
            <w:r>
              <w:rPr>
                <w:rFonts w:eastAsiaTheme="minorEastAsia"/>
                <w:smallCaps w:val="0"/>
                <w:noProof/>
                <w:sz w:val="24"/>
                <w:szCs w:val="24"/>
                <w:lang w:eastAsia="en-GB"/>
              </w:rPr>
              <w:tab/>
            </w:r>
            <w:r w:rsidRPr="0077645F">
              <w:rPr>
                <w:rStyle w:val="Hyperlink"/>
                <w:noProof/>
              </w:rPr>
              <w:t>Multivariate Analysis</w:t>
            </w:r>
            <w:r>
              <w:rPr>
                <w:noProof/>
                <w:webHidden/>
              </w:rPr>
              <w:tab/>
            </w:r>
            <w:r>
              <w:rPr>
                <w:noProof/>
                <w:webHidden/>
              </w:rPr>
              <w:fldChar w:fldCharType="begin"/>
            </w:r>
            <w:r>
              <w:rPr>
                <w:noProof/>
                <w:webHidden/>
              </w:rPr>
              <w:instrText xml:space="preserve"> PAGEREF _Toc183177917 \h </w:instrText>
            </w:r>
            <w:r>
              <w:rPr>
                <w:noProof/>
                <w:webHidden/>
              </w:rPr>
            </w:r>
            <w:r>
              <w:rPr>
                <w:noProof/>
                <w:webHidden/>
              </w:rPr>
              <w:fldChar w:fldCharType="separate"/>
            </w:r>
            <w:r w:rsidR="00514270">
              <w:rPr>
                <w:noProof/>
                <w:webHidden/>
              </w:rPr>
              <w:t>14</w:t>
            </w:r>
            <w:r>
              <w:rPr>
                <w:noProof/>
                <w:webHidden/>
              </w:rPr>
              <w:fldChar w:fldCharType="end"/>
            </w:r>
          </w:hyperlink>
        </w:p>
        <w:p w14:paraId="6D99A92A" w14:textId="288330FA" w:rsidR="008E511C" w:rsidRDefault="008E511C">
          <w:pPr>
            <w:pStyle w:val="TOC2"/>
            <w:tabs>
              <w:tab w:val="left" w:pos="720"/>
              <w:tab w:val="right" w:leader="dot" w:pos="9016"/>
            </w:tabs>
            <w:rPr>
              <w:rFonts w:eastAsiaTheme="minorEastAsia"/>
              <w:smallCaps w:val="0"/>
              <w:noProof/>
              <w:sz w:val="24"/>
              <w:szCs w:val="24"/>
              <w:lang w:eastAsia="en-GB"/>
            </w:rPr>
          </w:pPr>
          <w:hyperlink w:anchor="_Toc183177918" w:history="1">
            <w:r w:rsidRPr="0077645F">
              <w:rPr>
                <w:rStyle w:val="Hyperlink"/>
                <w:noProof/>
              </w:rPr>
              <w:t>5</w:t>
            </w:r>
            <w:r>
              <w:rPr>
                <w:rFonts w:eastAsiaTheme="minorEastAsia"/>
                <w:smallCaps w:val="0"/>
                <w:noProof/>
                <w:sz w:val="24"/>
                <w:szCs w:val="24"/>
                <w:lang w:eastAsia="en-GB"/>
              </w:rPr>
              <w:tab/>
            </w:r>
            <w:r w:rsidRPr="0077645F">
              <w:rPr>
                <w:rStyle w:val="Hyperlink"/>
                <w:noProof/>
              </w:rPr>
              <w:t>Advanced Analytics</w:t>
            </w:r>
            <w:r>
              <w:rPr>
                <w:noProof/>
                <w:webHidden/>
              </w:rPr>
              <w:tab/>
            </w:r>
            <w:r>
              <w:rPr>
                <w:noProof/>
                <w:webHidden/>
              </w:rPr>
              <w:fldChar w:fldCharType="begin"/>
            </w:r>
            <w:r>
              <w:rPr>
                <w:noProof/>
                <w:webHidden/>
              </w:rPr>
              <w:instrText xml:space="preserve"> PAGEREF _Toc183177918 \h </w:instrText>
            </w:r>
            <w:r>
              <w:rPr>
                <w:noProof/>
                <w:webHidden/>
              </w:rPr>
            </w:r>
            <w:r>
              <w:rPr>
                <w:noProof/>
                <w:webHidden/>
              </w:rPr>
              <w:fldChar w:fldCharType="separate"/>
            </w:r>
            <w:r w:rsidR="00514270">
              <w:rPr>
                <w:noProof/>
                <w:webHidden/>
              </w:rPr>
              <w:t>16</w:t>
            </w:r>
            <w:r>
              <w:rPr>
                <w:noProof/>
                <w:webHidden/>
              </w:rPr>
              <w:fldChar w:fldCharType="end"/>
            </w:r>
          </w:hyperlink>
        </w:p>
        <w:p w14:paraId="3AFBA9B8" w14:textId="697C7614" w:rsidR="008E511C" w:rsidRDefault="008E511C">
          <w:pPr>
            <w:pStyle w:val="TOC3"/>
            <w:tabs>
              <w:tab w:val="left" w:pos="1200"/>
              <w:tab w:val="right" w:leader="dot" w:pos="9016"/>
            </w:tabs>
            <w:rPr>
              <w:rFonts w:eastAsiaTheme="minorEastAsia"/>
              <w:i w:val="0"/>
              <w:iCs w:val="0"/>
              <w:noProof/>
              <w:sz w:val="24"/>
              <w:szCs w:val="24"/>
              <w:lang w:eastAsia="en-GB"/>
            </w:rPr>
          </w:pPr>
          <w:hyperlink w:anchor="_Toc183177919" w:history="1">
            <w:r w:rsidRPr="0077645F">
              <w:rPr>
                <w:rStyle w:val="Hyperlink"/>
                <w:noProof/>
              </w:rPr>
              <w:t>5.1</w:t>
            </w:r>
            <w:r>
              <w:rPr>
                <w:rFonts w:eastAsiaTheme="minorEastAsia"/>
                <w:i w:val="0"/>
                <w:iCs w:val="0"/>
                <w:noProof/>
                <w:sz w:val="24"/>
                <w:szCs w:val="24"/>
                <w:lang w:eastAsia="en-GB"/>
              </w:rPr>
              <w:tab/>
            </w:r>
            <w:r w:rsidRPr="0077645F">
              <w:rPr>
                <w:rStyle w:val="Hyperlink"/>
                <w:noProof/>
              </w:rPr>
              <w:t>Model Preparation</w:t>
            </w:r>
            <w:r>
              <w:rPr>
                <w:noProof/>
                <w:webHidden/>
              </w:rPr>
              <w:tab/>
            </w:r>
            <w:r>
              <w:rPr>
                <w:noProof/>
                <w:webHidden/>
              </w:rPr>
              <w:fldChar w:fldCharType="begin"/>
            </w:r>
            <w:r>
              <w:rPr>
                <w:noProof/>
                <w:webHidden/>
              </w:rPr>
              <w:instrText xml:space="preserve"> PAGEREF _Toc183177919 \h </w:instrText>
            </w:r>
            <w:r>
              <w:rPr>
                <w:noProof/>
                <w:webHidden/>
              </w:rPr>
            </w:r>
            <w:r>
              <w:rPr>
                <w:noProof/>
                <w:webHidden/>
              </w:rPr>
              <w:fldChar w:fldCharType="separate"/>
            </w:r>
            <w:r w:rsidR="00514270">
              <w:rPr>
                <w:noProof/>
                <w:webHidden/>
              </w:rPr>
              <w:t>16</w:t>
            </w:r>
            <w:r>
              <w:rPr>
                <w:noProof/>
                <w:webHidden/>
              </w:rPr>
              <w:fldChar w:fldCharType="end"/>
            </w:r>
          </w:hyperlink>
        </w:p>
        <w:p w14:paraId="63AABC40" w14:textId="0DE74A0E" w:rsidR="008E511C" w:rsidRDefault="008E511C">
          <w:pPr>
            <w:pStyle w:val="TOC3"/>
            <w:tabs>
              <w:tab w:val="left" w:pos="1200"/>
              <w:tab w:val="right" w:leader="dot" w:pos="9016"/>
            </w:tabs>
            <w:rPr>
              <w:rFonts w:eastAsiaTheme="minorEastAsia"/>
              <w:i w:val="0"/>
              <w:iCs w:val="0"/>
              <w:noProof/>
              <w:sz w:val="24"/>
              <w:szCs w:val="24"/>
              <w:lang w:eastAsia="en-GB"/>
            </w:rPr>
          </w:pPr>
          <w:hyperlink w:anchor="_Toc183177920" w:history="1">
            <w:r w:rsidRPr="0077645F">
              <w:rPr>
                <w:rStyle w:val="Hyperlink"/>
                <w:noProof/>
              </w:rPr>
              <w:t>5.2</w:t>
            </w:r>
            <w:r>
              <w:rPr>
                <w:rFonts w:eastAsiaTheme="minorEastAsia"/>
                <w:i w:val="0"/>
                <w:iCs w:val="0"/>
                <w:noProof/>
                <w:sz w:val="24"/>
                <w:szCs w:val="24"/>
                <w:lang w:eastAsia="en-GB"/>
              </w:rPr>
              <w:tab/>
            </w:r>
            <w:r w:rsidRPr="0077645F">
              <w:rPr>
                <w:rStyle w:val="Hyperlink"/>
                <w:noProof/>
              </w:rPr>
              <w:t>Feature Importance</w:t>
            </w:r>
            <w:r>
              <w:rPr>
                <w:noProof/>
                <w:webHidden/>
              </w:rPr>
              <w:tab/>
            </w:r>
            <w:r>
              <w:rPr>
                <w:noProof/>
                <w:webHidden/>
              </w:rPr>
              <w:fldChar w:fldCharType="begin"/>
            </w:r>
            <w:r>
              <w:rPr>
                <w:noProof/>
                <w:webHidden/>
              </w:rPr>
              <w:instrText xml:space="preserve"> PAGEREF _Toc183177920 \h </w:instrText>
            </w:r>
            <w:r>
              <w:rPr>
                <w:noProof/>
                <w:webHidden/>
              </w:rPr>
            </w:r>
            <w:r>
              <w:rPr>
                <w:noProof/>
                <w:webHidden/>
              </w:rPr>
              <w:fldChar w:fldCharType="separate"/>
            </w:r>
            <w:r w:rsidR="00514270">
              <w:rPr>
                <w:noProof/>
                <w:webHidden/>
              </w:rPr>
              <w:t>18</w:t>
            </w:r>
            <w:r>
              <w:rPr>
                <w:noProof/>
                <w:webHidden/>
              </w:rPr>
              <w:fldChar w:fldCharType="end"/>
            </w:r>
          </w:hyperlink>
        </w:p>
        <w:p w14:paraId="2804DD3C" w14:textId="06755FED" w:rsidR="008E511C" w:rsidRDefault="008E511C">
          <w:pPr>
            <w:pStyle w:val="TOC3"/>
            <w:tabs>
              <w:tab w:val="left" w:pos="1200"/>
              <w:tab w:val="right" w:leader="dot" w:pos="9016"/>
            </w:tabs>
            <w:rPr>
              <w:rFonts w:eastAsiaTheme="minorEastAsia"/>
              <w:i w:val="0"/>
              <w:iCs w:val="0"/>
              <w:noProof/>
              <w:sz w:val="24"/>
              <w:szCs w:val="24"/>
              <w:lang w:eastAsia="en-GB"/>
            </w:rPr>
          </w:pPr>
          <w:hyperlink w:anchor="_Toc183177921" w:history="1">
            <w:r w:rsidRPr="0077645F">
              <w:rPr>
                <w:rStyle w:val="Hyperlink"/>
                <w:noProof/>
              </w:rPr>
              <w:t>5.3</w:t>
            </w:r>
            <w:r>
              <w:rPr>
                <w:rFonts w:eastAsiaTheme="minorEastAsia"/>
                <w:i w:val="0"/>
                <w:iCs w:val="0"/>
                <w:noProof/>
                <w:sz w:val="24"/>
                <w:szCs w:val="24"/>
                <w:lang w:eastAsia="en-GB"/>
              </w:rPr>
              <w:tab/>
            </w:r>
            <w:r w:rsidRPr="0077645F">
              <w:rPr>
                <w:rStyle w:val="Hyperlink"/>
                <w:noProof/>
              </w:rPr>
              <w:t>Model Evaluation</w:t>
            </w:r>
            <w:r>
              <w:rPr>
                <w:noProof/>
                <w:webHidden/>
              </w:rPr>
              <w:tab/>
            </w:r>
            <w:r>
              <w:rPr>
                <w:noProof/>
                <w:webHidden/>
              </w:rPr>
              <w:fldChar w:fldCharType="begin"/>
            </w:r>
            <w:r>
              <w:rPr>
                <w:noProof/>
                <w:webHidden/>
              </w:rPr>
              <w:instrText xml:space="preserve"> PAGEREF _Toc183177921 \h </w:instrText>
            </w:r>
            <w:r>
              <w:rPr>
                <w:noProof/>
                <w:webHidden/>
              </w:rPr>
            </w:r>
            <w:r>
              <w:rPr>
                <w:noProof/>
                <w:webHidden/>
              </w:rPr>
              <w:fldChar w:fldCharType="separate"/>
            </w:r>
            <w:r w:rsidR="00514270">
              <w:rPr>
                <w:noProof/>
                <w:webHidden/>
              </w:rPr>
              <w:t>19</w:t>
            </w:r>
            <w:r>
              <w:rPr>
                <w:noProof/>
                <w:webHidden/>
              </w:rPr>
              <w:fldChar w:fldCharType="end"/>
            </w:r>
          </w:hyperlink>
        </w:p>
        <w:p w14:paraId="5DA8158C" w14:textId="3C440049" w:rsidR="008E511C" w:rsidRDefault="008E511C">
          <w:pPr>
            <w:pStyle w:val="TOC3"/>
            <w:tabs>
              <w:tab w:val="left" w:pos="1200"/>
              <w:tab w:val="right" w:leader="dot" w:pos="9016"/>
            </w:tabs>
            <w:rPr>
              <w:rFonts w:eastAsiaTheme="minorEastAsia"/>
              <w:i w:val="0"/>
              <w:iCs w:val="0"/>
              <w:noProof/>
              <w:sz w:val="24"/>
              <w:szCs w:val="24"/>
              <w:lang w:eastAsia="en-GB"/>
            </w:rPr>
          </w:pPr>
          <w:hyperlink w:anchor="_Toc183177922" w:history="1">
            <w:r w:rsidRPr="0077645F">
              <w:rPr>
                <w:rStyle w:val="Hyperlink"/>
                <w:noProof/>
              </w:rPr>
              <w:t>5.4</w:t>
            </w:r>
            <w:r>
              <w:rPr>
                <w:rFonts w:eastAsiaTheme="minorEastAsia"/>
                <w:i w:val="0"/>
                <w:iCs w:val="0"/>
                <w:noProof/>
                <w:sz w:val="24"/>
                <w:szCs w:val="24"/>
                <w:lang w:eastAsia="en-GB"/>
              </w:rPr>
              <w:tab/>
            </w:r>
            <w:r w:rsidRPr="0077645F">
              <w:rPr>
                <w:rStyle w:val="Hyperlink"/>
                <w:noProof/>
              </w:rPr>
              <w:t>Visualisations</w:t>
            </w:r>
            <w:r>
              <w:rPr>
                <w:noProof/>
                <w:webHidden/>
              </w:rPr>
              <w:tab/>
            </w:r>
            <w:r>
              <w:rPr>
                <w:noProof/>
                <w:webHidden/>
              </w:rPr>
              <w:fldChar w:fldCharType="begin"/>
            </w:r>
            <w:r>
              <w:rPr>
                <w:noProof/>
                <w:webHidden/>
              </w:rPr>
              <w:instrText xml:space="preserve"> PAGEREF _Toc183177922 \h </w:instrText>
            </w:r>
            <w:r>
              <w:rPr>
                <w:noProof/>
                <w:webHidden/>
              </w:rPr>
            </w:r>
            <w:r>
              <w:rPr>
                <w:noProof/>
                <w:webHidden/>
              </w:rPr>
              <w:fldChar w:fldCharType="separate"/>
            </w:r>
            <w:r w:rsidR="00514270">
              <w:rPr>
                <w:noProof/>
                <w:webHidden/>
              </w:rPr>
              <w:t>20</w:t>
            </w:r>
            <w:r>
              <w:rPr>
                <w:noProof/>
                <w:webHidden/>
              </w:rPr>
              <w:fldChar w:fldCharType="end"/>
            </w:r>
          </w:hyperlink>
        </w:p>
        <w:p w14:paraId="144F7208" w14:textId="7DDA5737" w:rsidR="008E511C" w:rsidRDefault="008E511C">
          <w:pPr>
            <w:pStyle w:val="TOC3"/>
            <w:tabs>
              <w:tab w:val="left" w:pos="1200"/>
              <w:tab w:val="right" w:leader="dot" w:pos="9016"/>
            </w:tabs>
            <w:rPr>
              <w:rFonts w:eastAsiaTheme="minorEastAsia"/>
              <w:i w:val="0"/>
              <w:iCs w:val="0"/>
              <w:noProof/>
              <w:sz w:val="24"/>
              <w:szCs w:val="24"/>
              <w:lang w:eastAsia="en-GB"/>
            </w:rPr>
          </w:pPr>
          <w:hyperlink w:anchor="_Toc183177923" w:history="1">
            <w:r w:rsidRPr="0077645F">
              <w:rPr>
                <w:rStyle w:val="Hyperlink"/>
                <w:noProof/>
              </w:rPr>
              <w:t>5.5</w:t>
            </w:r>
            <w:r>
              <w:rPr>
                <w:rFonts w:eastAsiaTheme="minorEastAsia"/>
                <w:i w:val="0"/>
                <w:iCs w:val="0"/>
                <w:noProof/>
                <w:sz w:val="24"/>
                <w:szCs w:val="24"/>
                <w:lang w:eastAsia="en-GB"/>
              </w:rPr>
              <w:tab/>
            </w:r>
            <w:r w:rsidRPr="0077645F">
              <w:rPr>
                <w:rStyle w:val="Hyperlink"/>
                <w:noProof/>
              </w:rPr>
              <w:t>SHAP Analysis</w:t>
            </w:r>
            <w:r>
              <w:rPr>
                <w:noProof/>
                <w:webHidden/>
              </w:rPr>
              <w:tab/>
            </w:r>
            <w:r>
              <w:rPr>
                <w:noProof/>
                <w:webHidden/>
              </w:rPr>
              <w:fldChar w:fldCharType="begin"/>
            </w:r>
            <w:r>
              <w:rPr>
                <w:noProof/>
                <w:webHidden/>
              </w:rPr>
              <w:instrText xml:space="preserve"> PAGEREF _Toc183177923 \h </w:instrText>
            </w:r>
            <w:r>
              <w:rPr>
                <w:noProof/>
                <w:webHidden/>
              </w:rPr>
            </w:r>
            <w:r>
              <w:rPr>
                <w:noProof/>
                <w:webHidden/>
              </w:rPr>
              <w:fldChar w:fldCharType="separate"/>
            </w:r>
            <w:r w:rsidR="00514270">
              <w:rPr>
                <w:noProof/>
                <w:webHidden/>
              </w:rPr>
              <w:t>24</w:t>
            </w:r>
            <w:r>
              <w:rPr>
                <w:noProof/>
                <w:webHidden/>
              </w:rPr>
              <w:fldChar w:fldCharType="end"/>
            </w:r>
          </w:hyperlink>
        </w:p>
        <w:p w14:paraId="46D64C09" w14:textId="02DCC684" w:rsidR="008E511C" w:rsidRDefault="008E511C">
          <w:pPr>
            <w:pStyle w:val="TOC2"/>
            <w:tabs>
              <w:tab w:val="left" w:pos="720"/>
              <w:tab w:val="right" w:leader="dot" w:pos="9016"/>
            </w:tabs>
            <w:rPr>
              <w:rFonts w:eastAsiaTheme="minorEastAsia"/>
              <w:smallCaps w:val="0"/>
              <w:noProof/>
              <w:sz w:val="24"/>
              <w:szCs w:val="24"/>
              <w:lang w:eastAsia="en-GB"/>
            </w:rPr>
          </w:pPr>
          <w:hyperlink w:anchor="_Toc183177924" w:history="1">
            <w:r w:rsidRPr="0077645F">
              <w:rPr>
                <w:rStyle w:val="Hyperlink"/>
                <w:noProof/>
              </w:rPr>
              <w:t>5</w:t>
            </w:r>
            <w:r>
              <w:rPr>
                <w:rFonts w:eastAsiaTheme="minorEastAsia"/>
                <w:smallCaps w:val="0"/>
                <w:noProof/>
                <w:sz w:val="24"/>
                <w:szCs w:val="24"/>
                <w:lang w:eastAsia="en-GB"/>
              </w:rPr>
              <w:tab/>
            </w:r>
            <w:r w:rsidRPr="0077645F">
              <w:rPr>
                <w:rStyle w:val="Hyperlink"/>
                <w:noProof/>
              </w:rPr>
              <w:t>Summary of Insights</w:t>
            </w:r>
            <w:r>
              <w:rPr>
                <w:noProof/>
                <w:webHidden/>
              </w:rPr>
              <w:tab/>
            </w:r>
            <w:r>
              <w:rPr>
                <w:noProof/>
                <w:webHidden/>
              </w:rPr>
              <w:fldChar w:fldCharType="begin"/>
            </w:r>
            <w:r>
              <w:rPr>
                <w:noProof/>
                <w:webHidden/>
              </w:rPr>
              <w:instrText xml:space="preserve"> PAGEREF _Toc183177924 \h </w:instrText>
            </w:r>
            <w:r>
              <w:rPr>
                <w:noProof/>
                <w:webHidden/>
              </w:rPr>
            </w:r>
            <w:r>
              <w:rPr>
                <w:noProof/>
                <w:webHidden/>
              </w:rPr>
              <w:fldChar w:fldCharType="separate"/>
            </w:r>
            <w:r w:rsidR="00514270">
              <w:rPr>
                <w:noProof/>
                <w:webHidden/>
              </w:rPr>
              <w:t>26</w:t>
            </w:r>
            <w:r>
              <w:rPr>
                <w:noProof/>
                <w:webHidden/>
              </w:rPr>
              <w:fldChar w:fldCharType="end"/>
            </w:r>
          </w:hyperlink>
        </w:p>
        <w:p w14:paraId="262FD8C7" w14:textId="41BF7AF8" w:rsidR="008E511C" w:rsidRDefault="008E511C">
          <w:pPr>
            <w:pStyle w:val="TOC2"/>
            <w:tabs>
              <w:tab w:val="left" w:pos="720"/>
              <w:tab w:val="right" w:leader="dot" w:pos="9016"/>
            </w:tabs>
            <w:rPr>
              <w:rFonts w:eastAsiaTheme="minorEastAsia"/>
              <w:smallCaps w:val="0"/>
              <w:noProof/>
              <w:sz w:val="24"/>
              <w:szCs w:val="24"/>
              <w:lang w:eastAsia="en-GB"/>
            </w:rPr>
          </w:pPr>
          <w:hyperlink w:anchor="_Toc183177925" w:history="1">
            <w:r w:rsidRPr="0077645F">
              <w:rPr>
                <w:rStyle w:val="Hyperlink"/>
                <w:noProof/>
              </w:rPr>
              <w:t>6</w:t>
            </w:r>
            <w:r>
              <w:rPr>
                <w:rFonts w:eastAsiaTheme="minorEastAsia"/>
                <w:smallCaps w:val="0"/>
                <w:noProof/>
                <w:sz w:val="24"/>
                <w:szCs w:val="24"/>
                <w:lang w:eastAsia="en-GB"/>
              </w:rPr>
              <w:tab/>
            </w:r>
            <w:r w:rsidRPr="0077645F">
              <w:rPr>
                <w:rStyle w:val="Hyperlink"/>
                <w:noProof/>
              </w:rPr>
              <w:t>Appendix</w:t>
            </w:r>
            <w:r>
              <w:rPr>
                <w:noProof/>
                <w:webHidden/>
              </w:rPr>
              <w:tab/>
            </w:r>
            <w:r>
              <w:rPr>
                <w:noProof/>
                <w:webHidden/>
              </w:rPr>
              <w:fldChar w:fldCharType="begin"/>
            </w:r>
            <w:r>
              <w:rPr>
                <w:noProof/>
                <w:webHidden/>
              </w:rPr>
              <w:instrText xml:space="preserve"> PAGEREF _Toc183177925 \h </w:instrText>
            </w:r>
            <w:r>
              <w:rPr>
                <w:noProof/>
                <w:webHidden/>
              </w:rPr>
            </w:r>
            <w:r>
              <w:rPr>
                <w:noProof/>
                <w:webHidden/>
              </w:rPr>
              <w:fldChar w:fldCharType="separate"/>
            </w:r>
            <w:r w:rsidR="00514270">
              <w:rPr>
                <w:noProof/>
                <w:webHidden/>
              </w:rPr>
              <w:t>28</w:t>
            </w:r>
            <w:r>
              <w:rPr>
                <w:noProof/>
                <w:webHidden/>
              </w:rPr>
              <w:fldChar w:fldCharType="end"/>
            </w:r>
          </w:hyperlink>
        </w:p>
        <w:p w14:paraId="5C5141DA" w14:textId="149C062A" w:rsidR="00E30B8C" w:rsidRDefault="00E30B8C" w:rsidP="00E30B8C">
          <w:pPr>
            <w:rPr>
              <w:b/>
              <w:bCs/>
              <w:noProof/>
            </w:rPr>
          </w:pPr>
          <w:r>
            <w:rPr>
              <w:b/>
              <w:bCs/>
              <w:noProof/>
            </w:rPr>
            <w:fldChar w:fldCharType="end"/>
          </w:r>
        </w:p>
      </w:sdtContent>
    </w:sdt>
    <w:p w14:paraId="34582CC0" w14:textId="77777777" w:rsidR="00E30B8C" w:rsidRDefault="00E30B8C" w:rsidP="00E30B8C"/>
    <w:p w14:paraId="35B99273" w14:textId="77777777" w:rsidR="00E30B8C" w:rsidRDefault="00E30B8C" w:rsidP="00E30B8C">
      <w:pPr>
        <w:pStyle w:val="Heading1"/>
      </w:pPr>
    </w:p>
    <w:p w14:paraId="2B34114F" w14:textId="77777777" w:rsidR="00E30B8C" w:rsidRDefault="00E30B8C" w:rsidP="00E30B8C"/>
    <w:p w14:paraId="0788BAC6" w14:textId="77777777" w:rsidR="00E30B8C" w:rsidRDefault="00E30B8C" w:rsidP="00E30B8C"/>
    <w:p w14:paraId="237204D0" w14:textId="77777777" w:rsidR="00E30B8C" w:rsidRDefault="00E30B8C" w:rsidP="00E30B8C"/>
    <w:p w14:paraId="682F72F5" w14:textId="77777777" w:rsidR="00E30B8C" w:rsidRDefault="00E30B8C" w:rsidP="00E30B8C"/>
    <w:p w14:paraId="7F5A0135" w14:textId="77777777" w:rsidR="00E30B8C" w:rsidRDefault="00E30B8C" w:rsidP="00E30B8C"/>
    <w:p w14:paraId="0236974C" w14:textId="77777777" w:rsidR="00C124B3" w:rsidRDefault="00C124B3" w:rsidP="00C124B3"/>
    <w:p w14:paraId="6F40C25D" w14:textId="77777777" w:rsidR="00C124B3" w:rsidRDefault="00C124B3" w:rsidP="00C124B3"/>
    <w:p w14:paraId="5AF7FB89" w14:textId="77777777" w:rsidR="00C124B3" w:rsidRPr="00C124B3" w:rsidRDefault="00C124B3" w:rsidP="00C124B3"/>
    <w:p w14:paraId="696FD4EC" w14:textId="77777777" w:rsidR="00E30B8C" w:rsidRDefault="00E30B8C" w:rsidP="00E30B8C"/>
    <w:p w14:paraId="2AE84822" w14:textId="77777777" w:rsidR="00E30B8C" w:rsidRDefault="00E30B8C" w:rsidP="00E30B8C"/>
    <w:p w14:paraId="760AD596" w14:textId="77777777" w:rsidR="00E30B8C" w:rsidRDefault="00E30B8C" w:rsidP="00E30B8C"/>
    <w:p w14:paraId="34B1BF8C" w14:textId="77777777" w:rsidR="00E30B8C" w:rsidRPr="00E30B8C" w:rsidRDefault="00E30B8C" w:rsidP="00E30B8C"/>
    <w:p w14:paraId="3D510FE8" w14:textId="481B7248" w:rsidR="00EF20A4" w:rsidRDefault="00250CE1" w:rsidP="00DA0029">
      <w:pPr>
        <w:pStyle w:val="Heading2"/>
        <w:numPr>
          <w:ilvl w:val="0"/>
          <w:numId w:val="2"/>
        </w:numPr>
      </w:pPr>
      <w:bookmarkStart w:id="0" w:name="_Toc183177908"/>
      <w:r>
        <w:lastRenderedPageBreak/>
        <w:t>Overview</w:t>
      </w:r>
      <w:bookmarkEnd w:id="0"/>
    </w:p>
    <w:p w14:paraId="423BB14E" w14:textId="13B15673" w:rsidR="00EF20A4" w:rsidRPr="00942A4E" w:rsidRDefault="002B01B5" w:rsidP="00DA0029">
      <w:pPr>
        <w:pStyle w:val="ListParagraph"/>
        <w:numPr>
          <w:ilvl w:val="1"/>
          <w:numId w:val="2"/>
        </w:numPr>
        <w:rPr>
          <w:b/>
        </w:rPr>
      </w:pPr>
      <w:r w:rsidRPr="00942A4E">
        <w:rPr>
          <w:b/>
        </w:rPr>
        <w:t>Purpose</w:t>
      </w:r>
    </w:p>
    <w:p w14:paraId="2BEECEA1" w14:textId="707D159E" w:rsidR="009E5CE8" w:rsidRDefault="004C5D08" w:rsidP="679FAFBB">
      <w:r>
        <w:t>With the increasing awareness of diabetes</w:t>
      </w:r>
      <w:r w:rsidR="50EAD0EC">
        <w:t>, this project aims t</w:t>
      </w:r>
      <w:r w:rsidR="54E0CA9F">
        <w:t>o</w:t>
      </w:r>
      <w:r w:rsidR="0054062A">
        <w:t xml:space="preserve"> </w:t>
      </w:r>
      <w:r w:rsidR="00C25CF8">
        <w:t xml:space="preserve">analyse the relationship </w:t>
      </w:r>
      <w:r w:rsidR="002C4A48">
        <w:t>between diabetes and different factors</w:t>
      </w:r>
      <w:r w:rsidR="09ECE56E">
        <w:t xml:space="preserve"> to support our client</w:t>
      </w:r>
      <w:r w:rsidR="008F09D3">
        <w:t>, a drug manufacturer,</w:t>
      </w:r>
      <w:r w:rsidR="09ECE56E">
        <w:t xml:space="preserve"> </w:t>
      </w:r>
      <w:r w:rsidR="09ECE56E">
        <w:t xml:space="preserve">to launch a novel product segment </w:t>
      </w:r>
      <w:r w:rsidR="2744E68A">
        <w:t xml:space="preserve">for diabetes. </w:t>
      </w:r>
      <w:r w:rsidR="000A38B7">
        <w:t xml:space="preserve">The </w:t>
      </w:r>
      <w:r w:rsidR="00D65828">
        <w:t>project has been divided into 2 phases</w:t>
      </w:r>
      <w:r w:rsidR="007C11DB">
        <w:t xml:space="preserve">, with phase 1 analysing the </w:t>
      </w:r>
      <w:r w:rsidR="00BA18D1">
        <w:t xml:space="preserve">internal dataset </w:t>
      </w:r>
      <w:r w:rsidR="00E57EFD">
        <w:t>from</w:t>
      </w:r>
      <w:r w:rsidR="00BA18D1">
        <w:t xml:space="preserve"> the </w:t>
      </w:r>
      <w:r w:rsidR="00E57EFD">
        <w:t>company database</w:t>
      </w:r>
      <w:r w:rsidR="00BA18D1">
        <w:t xml:space="preserve"> </w:t>
      </w:r>
      <w:r w:rsidR="002C7376">
        <w:t xml:space="preserve">in the </w:t>
      </w:r>
      <w:r w:rsidR="007D62CB">
        <w:t xml:space="preserve">drug manufacturing industry </w:t>
      </w:r>
      <w:r w:rsidR="00BA18D1">
        <w:t xml:space="preserve">and phase 2 </w:t>
      </w:r>
      <w:r w:rsidR="00D9698F">
        <w:t xml:space="preserve">combining the </w:t>
      </w:r>
      <w:r w:rsidR="00F43C3F">
        <w:t xml:space="preserve">external dataset to deliver a comprehensive outcome. </w:t>
      </w:r>
    </w:p>
    <w:p w14:paraId="62EEECC3" w14:textId="77777777" w:rsidR="00942A4E" w:rsidRDefault="00942A4E" w:rsidP="679FAFBB"/>
    <w:p w14:paraId="6B847B46" w14:textId="2B1271EE" w:rsidR="00C673DB" w:rsidRPr="00942A4E" w:rsidRDefault="002B01B5" w:rsidP="00DA0029">
      <w:pPr>
        <w:pStyle w:val="ListParagraph"/>
        <w:numPr>
          <w:ilvl w:val="1"/>
          <w:numId w:val="2"/>
        </w:numPr>
        <w:rPr>
          <w:b/>
        </w:rPr>
      </w:pPr>
      <w:r w:rsidRPr="00942A4E">
        <w:rPr>
          <w:b/>
        </w:rPr>
        <w:t>Dataset Overview</w:t>
      </w:r>
    </w:p>
    <w:p w14:paraId="0EBF2F6B" w14:textId="0DB512DC" w:rsidR="00BA01FB" w:rsidRDefault="004D5B33" w:rsidP="007C26BB">
      <w:r>
        <w:t>In phase 1 of the research, t</w:t>
      </w:r>
      <w:r w:rsidR="00CF7333">
        <w:t xml:space="preserve">he </w:t>
      </w:r>
      <w:r w:rsidR="00E317F1">
        <w:t>initial</w:t>
      </w:r>
      <w:r w:rsidR="00FE35F1">
        <w:t xml:space="preserve"> </w:t>
      </w:r>
      <w:r w:rsidR="00303155">
        <w:t xml:space="preserve">dataset </w:t>
      </w:r>
      <w:r w:rsidR="000A2927">
        <w:t>received</w:t>
      </w:r>
      <w:r w:rsidR="00303155">
        <w:t xml:space="preserve"> </w:t>
      </w:r>
      <w:r w:rsidR="001F537A">
        <w:t>from the company database</w:t>
      </w:r>
      <w:r w:rsidR="00FE35F1">
        <w:t xml:space="preserve"> </w:t>
      </w:r>
      <w:r w:rsidR="00BB62D2">
        <w:t>ha</w:t>
      </w:r>
      <w:r w:rsidR="000C65D6">
        <w:t xml:space="preserve">s the </w:t>
      </w:r>
      <w:r w:rsidR="000A14B6">
        <w:t xml:space="preserve">listed </w:t>
      </w:r>
      <w:r w:rsidR="000B101B">
        <w:t xml:space="preserve">16 </w:t>
      </w:r>
      <w:r w:rsidR="00047E1B">
        <w:t>attributes</w:t>
      </w:r>
      <w:r w:rsidR="000A2927">
        <w:t>,</w:t>
      </w:r>
      <w:r w:rsidR="00047E1B">
        <w:t xml:space="preserve"> </w:t>
      </w:r>
      <w:r w:rsidR="00680C20">
        <w:t xml:space="preserve">which are </w:t>
      </w:r>
      <w:r w:rsidR="004830DE">
        <w:t>categorised into numerical</w:t>
      </w:r>
      <w:r w:rsidR="00C049F8">
        <w:t>, categorical, and bi</w:t>
      </w:r>
      <w:r w:rsidR="009C21BF">
        <w:t xml:space="preserve">nary attributes </w:t>
      </w:r>
      <w:r w:rsidR="00047E1B">
        <w:t xml:space="preserve">(please refer to the attached table). </w:t>
      </w:r>
      <w:r w:rsidR="00A81409">
        <w:t xml:space="preserve">Binary attributes can be considered as categorical or numerical depending on the </w:t>
      </w:r>
      <w:r w:rsidR="00B5244E">
        <w:t>analysis</w:t>
      </w:r>
      <w:r w:rsidR="00A81409">
        <w:t>.</w:t>
      </w:r>
      <w:r w:rsidR="00D876CE">
        <w:t xml:space="preserve"> </w:t>
      </w:r>
    </w:p>
    <w:p w14:paraId="643E56E2" w14:textId="30EA4F69" w:rsidR="00FD6E76" w:rsidRDefault="00FD6E76" w:rsidP="00FD6E76">
      <w:pPr>
        <w:pStyle w:val="Caption"/>
        <w:keepNext/>
      </w:pPr>
      <w:r>
        <w:t xml:space="preserve">Table </w:t>
      </w:r>
      <w:r>
        <w:fldChar w:fldCharType="begin"/>
      </w:r>
      <w:r>
        <w:instrText xml:space="preserve"> SEQ Table \* ARABIC </w:instrText>
      </w:r>
      <w:r>
        <w:fldChar w:fldCharType="separate"/>
      </w:r>
      <w:r w:rsidR="00944C1D">
        <w:rPr>
          <w:noProof/>
        </w:rPr>
        <w:t>1</w:t>
      </w:r>
      <w:r>
        <w:fldChar w:fldCharType="end"/>
      </w:r>
      <w:r>
        <w:t>: Dataset Overview</w:t>
      </w:r>
    </w:p>
    <w:tbl>
      <w:tblPr>
        <w:tblStyle w:val="TableGrid"/>
        <w:tblW w:w="9096" w:type="dxa"/>
        <w:tblLook w:val="04A0" w:firstRow="1" w:lastRow="0" w:firstColumn="1" w:lastColumn="0" w:noHBand="0" w:noVBand="1"/>
      </w:tblPr>
      <w:tblGrid>
        <w:gridCol w:w="474"/>
        <w:gridCol w:w="2739"/>
        <w:gridCol w:w="1483"/>
        <w:gridCol w:w="1218"/>
        <w:gridCol w:w="1169"/>
        <w:gridCol w:w="1134"/>
        <w:gridCol w:w="879"/>
      </w:tblGrid>
      <w:tr w:rsidR="001D1A82" w:rsidRPr="001D1A82" w14:paraId="04ED6307" w14:textId="77777777" w:rsidTr="00FD6E76">
        <w:trPr>
          <w:trHeight w:val="290"/>
        </w:trPr>
        <w:tc>
          <w:tcPr>
            <w:tcW w:w="474" w:type="dxa"/>
            <w:shd w:val="clear" w:color="auto" w:fill="C00000"/>
            <w:noWrap/>
            <w:hideMark/>
          </w:tcPr>
          <w:p w14:paraId="0B8473BC" w14:textId="77777777" w:rsidR="001D1A82" w:rsidRPr="00FD6E76" w:rsidRDefault="001D1A82" w:rsidP="001D1A82">
            <w:pPr>
              <w:rPr>
                <w:rFonts w:ascii="Calibri" w:eastAsia="Times New Roman" w:hAnsi="Calibri" w:cs="Calibri"/>
                <w:color w:val="FFFFFF" w:themeColor="background1"/>
                <w:kern w:val="0"/>
                <w:sz w:val="22"/>
                <w:szCs w:val="22"/>
                <w:lang w:eastAsia="zh-CN"/>
                <w14:ligatures w14:val="none"/>
              </w:rPr>
            </w:pPr>
            <w:r w:rsidRPr="00FD6E76">
              <w:rPr>
                <w:rFonts w:ascii="Calibri" w:eastAsia="Times New Roman" w:hAnsi="Calibri" w:cs="Calibri"/>
                <w:color w:val="FFFFFF" w:themeColor="background1"/>
                <w:kern w:val="0"/>
                <w:sz w:val="22"/>
                <w:szCs w:val="22"/>
                <w:lang w:eastAsia="zh-CN"/>
                <w14:ligatures w14:val="none"/>
              </w:rPr>
              <w:t>#</w:t>
            </w:r>
          </w:p>
        </w:tc>
        <w:tc>
          <w:tcPr>
            <w:tcW w:w="2739" w:type="dxa"/>
            <w:shd w:val="clear" w:color="auto" w:fill="C00000"/>
            <w:noWrap/>
            <w:hideMark/>
          </w:tcPr>
          <w:p w14:paraId="7358A02D" w14:textId="77777777" w:rsidR="001D1A82" w:rsidRPr="00FD6E76" w:rsidRDefault="001D1A82" w:rsidP="001D1A82">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Attribute</w:t>
            </w:r>
          </w:p>
        </w:tc>
        <w:tc>
          <w:tcPr>
            <w:tcW w:w="1483" w:type="dxa"/>
            <w:shd w:val="clear" w:color="auto" w:fill="C00000"/>
            <w:noWrap/>
            <w:hideMark/>
          </w:tcPr>
          <w:p w14:paraId="2A05D6FC" w14:textId="77777777" w:rsidR="001D1A82" w:rsidRPr="00FD6E76" w:rsidRDefault="001D1A82" w:rsidP="001D1A82">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Data Type</w:t>
            </w:r>
          </w:p>
        </w:tc>
        <w:tc>
          <w:tcPr>
            <w:tcW w:w="1218" w:type="dxa"/>
            <w:shd w:val="clear" w:color="auto" w:fill="C00000"/>
          </w:tcPr>
          <w:p w14:paraId="23F58EFA" w14:textId="092F0FC2" w:rsidR="00620567" w:rsidRPr="00FD6E76" w:rsidRDefault="009D00F5" w:rsidP="001D1A82">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Attribute Type</w:t>
            </w:r>
          </w:p>
        </w:tc>
        <w:tc>
          <w:tcPr>
            <w:tcW w:w="1169" w:type="dxa"/>
            <w:shd w:val="clear" w:color="auto" w:fill="C00000"/>
            <w:noWrap/>
            <w:hideMark/>
          </w:tcPr>
          <w:p w14:paraId="3D15461B" w14:textId="27EF5751" w:rsidR="001D1A82" w:rsidRPr="00FD6E76" w:rsidRDefault="001D1A82" w:rsidP="001D1A82">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Non-Null Count</w:t>
            </w:r>
          </w:p>
        </w:tc>
        <w:tc>
          <w:tcPr>
            <w:tcW w:w="1134" w:type="dxa"/>
            <w:shd w:val="clear" w:color="auto" w:fill="C00000"/>
            <w:noWrap/>
            <w:hideMark/>
          </w:tcPr>
          <w:p w14:paraId="742F5B5D" w14:textId="77777777" w:rsidR="001D1A82" w:rsidRPr="00FD6E76" w:rsidRDefault="001D1A82" w:rsidP="001D1A82">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Null Count</w:t>
            </w:r>
          </w:p>
        </w:tc>
        <w:tc>
          <w:tcPr>
            <w:tcW w:w="879" w:type="dxa"/>
            <w:shd w:val="clear" w:color="auto" w:fill="C00000"/>
            <w:noWrap/>
            <w:hideMark/>
          </w:tcPr>
          <w:p w14:paraId="57D0EBA8" w14:textId="77777777" w:rsidR="001D1A82" w:rsidRPr="00FD6E76" w:rsidRDefault="001D1A82" w:rsidP="001D1A82">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Unique Count</w:t>
            </w:r>
          </w:p>
        </w:tc>
      </w:tr>
      <w:tr w:rsidR="001D1A82" w:rsidRPr="001D1A82" w14:paraId="0C9E4F08" w14:textId="77777777" w:rsidTr="00FD6E76">
        <w:trPr>
          <w:trHeight w:val="290"/>
        </w:trPr>
        <w:tc>
          <w:tcPr>
            <w:tcW w:w="474" w:type="dxa"/>
            <w:noWrap/>
            <w:hideMark/>
          </w:tcPr>
          <w:p w14:paraId="21FCB29A"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w:t>
            </w:r>
          </w:p>
        </w:tc>
        <w:tc>
          <w:tcPr>
            <w:tcW w:w="2739" w:type="dxa"/>
            <w:noWrap/>
            <w:hideMark/>
          </w:tcPr>
          <w:p w14:paraId="765C741E"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gender</w:t>
            </w:r>
          </w:p>
        </w:tc>
        <w:tc>
          <w:tcPr>
            <w:tcW w:w="1483" w:type="dxa"/>
            <w:noWrap/>
            <w:hideMark/>
          </w:tcPr>
          <w:p w14:paraId="53DF8940"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object</w:t>
            </w:r>
          </w:p>
        </w:tc>
        <w:tc>
          <w:tcPr>
            <w:tcW w:w="1218" w:type="dxa"/>
          </w:tcPr>
          <w:p w14:paraId="20B0A876" w14:textId="53C894DF" w:rsidR="00620567" w:rsidRPr="001D1A82" w:rsidRDefault="005B2DA8"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Categorical</w:t>
            </w:r>
          </w:p>
        </w:tc>
        <w:tc>
          <w:tcPr>
            <w:tcW w:w="1169" w:type="dxa"/>
            <w:noWrap/>
            <w:hideMark/>
          </w:tcPr>
          <w:p w14:paraId="41A13AE2" w14:textId="00037BCA"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79954</w:t>
            </w:r>
          </w:p>
        </w:tc>
        <w:tc>
          <w:tcPr>
            <w:tcW w:w="1134" w:type="dxa"/>
            <w:noWrap/>
            <w:hideMark/>
          </w:tcPr>
          <w:p w14:paraId="615CD9C0"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20046</w:t>
            </w:r>
          </w:p>
        </w:tc>
        <w:tc>
          <w:tcPr>
            <w:tcW w:w="879" w:type="dxa"/>
            <w:noWrap/>
            <w:hideMark/>
          </w:tcPr>
          <w:p w14:paraId="421A78EF"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3</w:t>
            </w:r>
          </w:p>
        </w:tc>
      </w:tr>
      <w:tr w:rsidR="001D1A82" w:rsidRPr="001D1A82" w14:paraId="299B6F89" w14:textId="77777777" w:rsidTr="00FD6E76">
        <w:trPr>
          <w:trHeight w:val="290"/>
        </w:trPr>
        <w:tc>
          <w:tcPr>
            <w:tcW w:w="474" w:type="dxa"/>
            <w:noWrap/>
            <w:hideMark/>
          </w:tcPr>
          <w:p w14:paraId="304A9018"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2</w:t>
            </w:r>
          </w:p>
        </w:tc>
        <w:tc>
          <w:tcPr>
            <w:tcW w:w="2739" w:type="dxa"/>
            <w:noWrap/>
            <w:hideMark/>
          </w:tcPr>
          <w:p w14:paraId="3786A650"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age</w:t>
            </w:r>
          </w:p>
        </w:tc>
        <w:tc>
          <w:tcPr>
            <w:tcW w:w="1483" w:type="dxa"/>
            <w:noWrap/>
            <w:hideMark/>
          </w:tcPr>
          <w:p w14:paraId="43A70A61" w14:textId="2A7556FC"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 xml:space="preserve">float64 </w:t>
            </w:r>
            <w:r w:rsidR="005870DF">
              <w:rPr>
                <w:rFonts w:ascii="Calibri" w:eastAsia="Times New Roman" w:hAnsi="Calibri" w:cs="Calibri"/>
                <w:color w:val="000000"/>
                <w:kern w:val="0"/>
                <w:sz w:val="22"/>
                <w:szCs w:val="22"/>
                <w:lang w:eastAsia="zh-CN"/>
                <w14:ligatures w14:val="none"/>
              </w:rPr>
              <w:t>(10, 0)</w:t>
            </w:r>
          </w:p>
        </w:tc>
        <w:tc>
          <w:tcPr>
            <w:tcW w:w="1218" w:type="dxa"/>
          </w:tcPr>
          <w:p w14:paraId="1C5CE920" w14:textId="12D8DCC9" w:rsidR="00620567" w:rsidRPr="001D1A82" w:rsidRDefault="007D2801"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Numerical</w:t>
            </w:r>
          </w:p>
        </w:tc>
        <w:tc>
          <w:tcPr>
            <w:tcW w:w="1169" w:type="dxa"/>
            <w:noWrap/>
            <w:hideMark/>
          </w:tcPr>
          <w:p w14:paraId="7A45F15E" w14:textId="438D3CA9"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80145</w:t>
            </w:r>
          </w:p>
        </w:tc>
        <w:tc>
          <w:tcPr>
            <w:tcW w:w="1134" w:type="dxa"/>
            <w:noWrap/>
            <w:hideMark/>
          </w:tcPr>
          <w:p w14:paraId="6849A3F3"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19855</w:t>
            </w:r>
          </w:p>
        </w:tc>
        <w:tc>
          <w:tcPr>
            <w:tcW w:w="879" w:type="dxa"/>
            <w:noWrap/>
            <w:hideMark/>
          </w:tcPr>
          <w:p w14:paraId="6C238468"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75</w:t>
            </w:r>
          </w:p>
        </w:tc>
      </w:tr>
      <w:tr w:rsidR="001D1A82" w:rsidRPr="001D1A82" w14:paraId="12D63168" w14:textId="77777777" w:rsidTr="00FD6E76">
        <w:trPr>
          <w:trHeight w:val="290"/>
        </w:trPr>
        <w:tc>
          <w:tcPr>
            <w:tcW w:w="474" w:type="dxa"/>
            <w:noWrap/>
            <w:hideMark/>
          </w:tcPr>
          <w:p w14:paraId="4B12A805"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3</w:t>
            </w:r>
          </w:p>
        </w:tc>
        <w:tc>
          <w:tcPr>
            <w:tcW w:w="2739" w:type="dxa"/>
            <w:noWrap/>
            <w:hideMark/>
          </w:tcPr>
          <w:p w14:paraId="25C4AC13"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hypertension</w:t>
            </w:r>
          </w:p>
        </w:tc>
        <w:tc>
          <w:tcPr>
            <w:tcW w:w="1483" w:type="dxa"/>
            <w:noWrap/>
            <w:hideMark/>
          </w:tcPr>
          <w:p w14:paraId="050A09BB" w14:textId="42C1C873"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float64 (</w:t>
            </w:r>
            <w:r w:rsidR="0041195D">
              <w:rPr>
                <w:rFonts w:ascii="Calibri" w:eastAsia="Times New Roman" w:hAnsi="Calibri" w:cs="Calibri"/>
                <w:color w:val="000000"/>
                <w:kern w:val="0"/>
                <w:sz w:val="22"/>
                <w:szCs w:val="22"/>
                <w:lang w:eastAsia="zh-CN"/>
                <w14:ligatures w14:val="none"/>
              </w:rPr>
              <w:t>1</w:t>
            </w:r>
            <w:r w:rsidR="00620567" w:rsidRPr="001D1A82">
              <w:rPr>
                <w:rFonts w:ascii="Calibri" w:eastAsia="Times New Roman" w:hAnsi="Calibri" w:cs="Calibri"/>
                <w:color w:val="000000"/>
                <w:kern w:val="0"/>
                <w:sz w:val="22"/>
                <w:szCs w:val="22"/>
                <w:lang w:eastAsia="zh-CN"/>
                <w14:ligatures w14:val="none"/>
              </w:rPr>
              <w:t>0</w:t>
            </w:r>
            <w:r w:rsidRPr="001D1A82">
              <w:rPr>
                <w:rFonts w:ascii="Calibri" w:eastAsia="Times New Roman" w:hAnsi="Calibri" w:cs="Calibri"/>
                <w:color w:val="000000"/>
                <w:kern w:val="0"/>
                <w:sz w:val="22"/>
                <w:szCs w:val="22"/>
                <w:lang w:eastAsia="zh-CN"/>
                <w14:ligatures w14:val="none"/>
              </w:rPr>
              <w:t>,0)</w:t>
            </w:r>
          </w:p>
        </w:tc>
        <w:tc>
          <w:tcPr>
            <w:tcW w:w="1218" w:type="dxa"/>
          </w:tcPr>
          <w:p w14:paraId="04EE0C5A" w14:textId="3207499E" w:rsidR="00620567" w:rsidRPr="001D1A82" w:rsidRDefault="006E123F"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Binary</w:t>
            </w:r>
          </w:p>
        </w:tc>
        <w:tc>
          <w:tcPr>
            <w:tcW w:w="1169" w:type="dxa"/>
            <w:noWrap/>
            <w:hideMark/>
          </w:tcPr>
          <w:p w14:paraId="6D240094" w14:textId="7E119E2C"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80169</w:t>
            </w:r>
          </w:p>
        </w:tc>
        <w:tc>
          <w:tcPr>
            <w:tcW w:w="1134" w:type="dxa"/>
            <w:noWrap/>
            <w:hideMark/>
          </w:tcPr>
          <w:p w14:paraId="19373012"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19831</w:t>
            </w:r>
          </w:p>
        </w:tc>
        <w:tc>
          <w:tcPr>
            <w:tcW w:w="879" w:type="dxa"/>
            <w:noWrap/>
            <w:hideMark/>
          </w:tcPr>
          <w:p w14:paraId="753BD137"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3</w:t>
            </w:r>
          </w:p>
        </w:tc>
      </w:tr>
      <w:tr w:rsidR="001D1A82" w:rsidRPr="001D1A82" w14:paraId="6793CA30" w14:textId="77777777" w:rsidTr="00FD6E76">
        <w:trPr>
          <w:trHeight w:val="290"/>
        </w:trPr>
        <w:tc>
          <w:tcPr>
            <w:tcW w:w="474" w:type="dxa"/>
            <w:noWrap/>
            <w:hideMark/>
          </w:tcPr>
          <w:p w14:paraId="3E32112A"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4</w:t>
            </w:r>
          </w:p>
        </w:tc>
        <w:tc>
          <w:tcPr>
            <w:tcW w:w="2739" w:type="dxa"/>
            <w:noWrap/>
            <w:hideMark/>
          </w:tcPr>
          <w:p w14:paraId="21C93C72" w14:textId="77777777" w:rsidR="001D1A82" w:rsidRPr="001D1A82" w:rsidRDefault="001D1A82" w:rsidP="001D1A82">
            <w:pPr>
              <w:rPr>
                <w:rFonts w:ascii="Calibri" w:eastAsia="Times New Roman" w:hAnsi="Calibri" w:cs="Calibri"/>
                <w:color w:val="000000"/>
                <w:kern w:val="0"/>
                <w:sz w:val="22"/>
                <w:szCs w:val="22"/>
                <w:lang w:eastAsia="zh-CN"/>
                <w14:ligatures w14:val="none"/>
              </w:rPr>
            </w:pPr>
            <w:proofErr w:type="spellStart"/>
            <w:r w:rsidRPr="001D1A82">
              <w:rPr>
                <w:rFonts w:ascii="Calibri" w:eastAsia="Times New Roman" w:hAnsi="Calibri" w:cs="Calibri"/>
                <w:color w:val="000000"/>
                <w:kern w:val="0"/>
                <w:sz w:val="22"/>
                <w:szCs w:val="22"/>
                <w:lang w:eastAsia="zh-CN"/>
                <w14:ligatures w14:val="none"/>
              </w:rPr>
              <w:t>diabetes_pedigree_function</w:t>
            </w:r>
            <w:proofErr w:type="spellEnd"/>
          </w:p>
        </w:tc>
        <w:tc>
          <w:tcPr>
            <w:tcW w:w="1483" w:type="dxa"/>
            <w:noWrap/>
            <w:hideMark/>
          </w:tcPr>
          <w:p w14:paraId="4020A021" w14:textId="1F33B6E0"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float64 (</w:t>
            </w:r>
            <w:r w:rsidR="0041195D">
              <w:rPr>
                <w:rFonts w:ascii="Calibri" w:eastAsia="Times New Roman" w:hAnsi="Calibri" w:cs="Calibri"/>
                <w:color w:val="000000"/>
                <w:kern w:val="0"/>
                <w:sz w:val="22"/>
                <w:szCs w:val="22"/>
                <w:lang w:eastAsia="zh-CN"/>
                <w14:ligatures w14:val="none"/>
              </w:rPr>
              <w:t>1</w:t>
            </w:r>
            <w:r w:rsidR="00620567" w:rsidRPr="001D1A82">
              <w:rPr>
                <w:rFonts w:ascii="Calibri" w:eastAsia="Times New Roman" w:hAnsi="Calibri" w:cs="Calibri"/>
                <w:color w:val="000000"/>
                <w:kern w:val="0"/>
                <w:sz w:val="22"/>
                <w:szCs w:val="22"/>
                <w:lang w:eastAsia="zh-CN"/>
                <w14:ligatures w14:val="none"/>
              </w:rPr>
              <w:t>0</w:t>
            </w:r>
            <w:r w:rsidRPr="001D1A82">
              <w:rPr>
                <w:rFonts w:ascii="Calibri" w:eastAsia="Times New Roman" w:hAnsi="Calibri" w:cs="Calibri"/>
                <w:color w:val="000000"/>
                <w:kern w:val="0"/>
                <w:sz w:val="22"/>
                <w:szCs w:val="22"/>
                <w:lang w:eastAsia="zh-CN"/>
                <w14:ligatures w14:val="none"/>
              </w:rPr>
              <w:t>,2)</w:t>
            </w:r>
          </w:p>
        </w:tc>
        <w:tc>
          <w:tcPr>
            <w:tcW w:w="1218" w:type="dxa"/>
          </w:tcPr>
          <w:p w14:paraId="2AA524A1" w14:textId="268C3987" w:rsidR="00620567" w:rsidRPr="001D1A82" w:rsidRDefault="002C6B73"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Numerical</w:t>
            </w:r>
          </w:p>
        </w:tc>
        <w:tc>
          <w:tcPr>
            <w:tcW w:w="1169" w:type="dxa"/>
            <w:noWrap/>
            <w:hideMark/>
          </w:tcPr>
          <w:p w14:paraId="3EABED1A" w14:textId="0E4FE8DD"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80120</w:t>
            </w:r>
          </w:p>
        </w:tc>
        <w:tc>
          <w:tcPr>
            <w:tcW w:w="1134" w:type="dxa"/>
            <w:noWrap/>
            <w:hideMark/>
          </w:tcPr>
          <w:p w14:paraId="64B3D37D"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19880</w:t>
            </w:r>
          </w:p>
        </w:tc>
        <w:tc>
          <w:tcPr>
            <w:tcW w:w="879" w:type="dxa"/>
            <w:noWrap/>
            <w:hideMark/>
          </w:tcPr>
          <w:p w14:paraId="61C54277"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62</w:t>
            </w:r>
          </w:p>
        </w:tc>
      </w:tr>
      <w:tr w:rsidR="001D1A82" w:rsidRPr="001D1A82" w14:paraId="6E4A29E4" w14:textId="77777777" w:rsidTr="00FD6E76">
        <w:trPr>
          <w:trHeight w:val="290"/>
        </w:trPr>
        <w:tc>
          <w:tcPr>
            <w:tcW w:w="474" w:type="dxa"/>
            <w:noWrap/>
            <w:hideMark/>
          </w:tcPr>
          <w:p w14:paraId="2BC0700D"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5</w:t>
            </w:r>
          </w:p>
        </w:tc>
        <w:tc>
          <w:tcPr>
            <w:tcW w:w="2739" w:type="dxa"/>
            <w:noWrap/>
            <w:hideMark/>
          </w:tcPr>
          <w:p w14:paraId="109769AF" w14:textId="77777777" w:rsidR="001D1A82" w:rsidRPr="001D1A82" w:rsidRDefault="001D1A82" w:rsidP="001D1A82">
            <w:pPr>
              <w:rPr>
                <w:rFonts w:ascii="Calibri" w:eastAsia="Times New Roman" w:hAnsi="Calibri" w:cs="Calibri"/>
                <w:color w:val="000000"/>
                <w:kern w:val="0"/>
                <w:sz w:val="22"/>
                <w:szCs w:val="22"/>
                <w:lang w:eastAsia="zh-CN"/>
                <w14:ligatures w14:val="none"/>
              </w:rPr>
            </w:pPr>
            <w:proofErr w:type="spellStart"/>
            <w:r w:rsidRPr="001D1A82">
              <w:rPr>
                <w:rFonts w:ascii="Calibri" w:eastAsia="Times New Roman" w:hAnsi="Calibri" w:cs="Calibri"/>
                <w:color w:val="000000"/>
                <w:kern w:val="0"/>
                <w:sz w:val="22"/>
                <w:szCs w:val="22"/>
                <w:lang w:eastAsia="zh-CN"/>
                <w14:ligatures w14:val="none"/>
              </w:rPr>
              <w:t>diet_type</w:t>
            </w:r>
            <w:proofErr w:type="spellEnd"/>
          </w:p>
        </w:tc>
        <w:tc>
          <w:tcPr>
            <w:tcW w:w="1483" w:type="dxa"/>
            <w:noWrap/>
            <w:hideMark/>
          </w:tcPr>
          <w:p w14:paraId="1BBE1294"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object</w:t>
            </w:r>
          </w:p>
        </w:tc>
        <w:tc>
          <w:tcPr>
            <w:tcW w:w="1218" w:type="dxa"/>
          </w:tcPr>
          <w:p w14:paraId="0175C868" w14:textId="0F8329C5" w:rsidR="00620567" w:rsidRPr="001D1A82" w:rsidRDefault="002F33FD"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Categorical</w:t>
            </w:r>
          </w:p>
        </w:tc>
        <w:tc>
          <w:tcPr>
            <w:tcW w:w="1169" w:type="dxa"/>
            <w:noWrap/>
            <w:hideMark/>
          </w:tcPr>
          <w:p w14:paraId="65DB6D7D" w14:textId="657981CF"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79939</w:t>
            </w:r>
          </w:p>
        </w:tc>
        <w:tc>
          <w:tcPr>
            <w:tcW w:w="1134" w:type="dxa"/>
            <w:noWrap/>
            <w:hideMark/>
          </w:tcPr>
          <w:p w14:paraId="2E043751"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20061</w:t>
            </w:r>
          </w:p>
        </w:tc>
        <w:tc>
          <w:tcPr>
            <w:tcW w:w="879" w:type="dxa"/>
            <w:noWrap/>
            <w:hideMark/>
          </w:tcPr>
          <w:p w14:paraId="72CAEF45"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13</w:t>
            </w:r>
          </w:p>
        </w:tc>
      </w:tr>
      <w:tr w:rsidR="001D1A82" w:rsidRPr="001D1A82" w14:paraId="3FD252AB" w14:textId="77777777" w:rsidTr="00FD6E76">
        <w:trPr>
          <w:trHeight w:val="290"/>
        </w:trPr>
        <w:tc>
          <w:tcPr>
            <w:tcW w:w="474" w:type="dxa"/>
            <w:noWrap/>
            <w:hideMark/>
          </w:tcPr>
          <w:p w14:paraId="2E360B89"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6</w:t>
            </w:r>
          </w:p>
        </w:tc>
        <w:tc>
          <w:tcPr>
            <w:tcW w:w="2739" w:type="dxa"/>
            <w:noWrap/>
            <w:hideMark/>
          </w:tcPr>
          <w:p w14:paraId="6A655C69" w14:textId="77777777" w:rsidR="001D1A82" w:rsidRPr="001D1A82" w:rsidRDefault="001D1A82" w:rsidP="001D1A82">
            <w:pPr>
              <w:rPr>
                <w:rFonts w:ascii="Calibri" w:eastAsia="Times New Roman" w:hAnsi="Calibri" w:cs="Calibri"/>
                <w:color w:val="000000"/>
                <w:kern w:val="0"/>
                <w:sz w:val="22"/>
                <w:szCs w:val="22"/>
                <w:lang w:eastAsia="zh-CN"/>
                <w14:ligatures w14:val="none"/>
              </w:rPr>
            </w:pPr>
            <w:proofErr w:type="spellStart"/>
            <w:r w:rsidRPr="001D1A82">
              <w:rPr>
                <w:rFonts w:ascii="Calibri" w:eastAsia="Times New Roman" w:hAnsi="Calibri" w:cs="Calibri"/>
                <w:color w:val="000000"/>
                <w:kern w:val="0"/>
                <w:sz w:val="22"/>
                <w:szCs w:val="22"/>
                <w:lang w:eastAsia="zh-CN"/>
                <w14:ligatures w14:val="none"/>
              </w:rPr>
              <w:t>star_sign</w:t>
            </w:r>
            <w:proofErr w:type="spellEnd"/>
          </w:p>
        </w:tc>
        <w:tc>
          <w:tcPr>
            <w:tcW w:w="1483" w:type="dxa"/>
            <w:noWrap/>
            <w:hideMark/>
          </w:tcPr>
          <w:p w14:paraId="4D971996"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object</w:t>
            </w:r>
          </w:p>
        </w:tc>
        <w:tc>
          <w:tcPr>
            <w:tcW w:w="1218" w:type="dxa"/>
          </w:tcPr>
          <w:p w14:paraId="6DBEE501" w14:textId="33FAD484" w:rsidR="00620567" w:rsidRPr="001D1A82" w:rsidRDefault="00B00516"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Categorical</w:t>
            </w:r>
          </w:p>
        </w:tc>
        <w:tc>
          <w:tcPr>
            <w:tcW w:w="1169" w:type="dxa"/>
            <w:noWrap/>
            <w:hideMark/>
          </w:tcPr>
          <w:p w14:paraId="38BD697B" w14:textId="6CCF74C0"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79806</w:t>
            </w:r>
          </w:p>
        </w:tc>
        <w:tc>
          <w:tcPr>
            <w:tcW w:w="1134" w:type="dxa"/>
            <w:noWrap/>
            <w:hideMark/>
          </w:tcPr>
          <w:p w14:paraId="5584734B"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20194</w:t>
            </w:r>
          </w:p>
        </w:tc>
        <w:tc>
          <w:tcPr>
            <w:tcW w:w="879" w:type="dxa"/>
            <w:noWrap/>
            <w:hideMark/>
          </w:tcPr>
          <w:p w14:paraId="5547D564"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13</w:t>
            </w:r>
          </w:p>
        </w:tc>
      </w:tr>
      <w:tr w:rsidR="001D1A82" w:rsidRPr="001D1A82" w14:paraId="7DB20DF5" w14:textId="77777777" w:rsidTr="00FD6E76">
        <w:trPr>
          <w:trHeight w:val="290"/>
        </w:trPr>
        <w:tc>
          <w:tcPr>
            <w:tcW w:w="474" w:type="dxa"/>
            <w:noWrap/>
            <w:hideMark/>
          </w:tcPr>
          <w:p w14:paraId="02BA2ED6"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7</w:t>
            </w:r>
          </w:p>
        </w:tc>
        <w:tc>
          <w:tcPr>
            <w:tcW w:w="2739" w:type="dxa"/>
            <w:noWrap/>
            <w:hideMark/>
          </w:tcPr>
          <w:p w14:paraId="3BA36A82"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BMI</w:t>
            </w:r>
          </w:p>
        </w:tc>
        <w:tc>
          <w:tcPr>
            <w:tcW w:w="1483" w:type="dxa"/>
            <w:noWrap/>
            <w:hideMark/>
          </w:tcPr>
          <w:p w14:paraId="0739E1DD" w14:textId="1DFB73B6"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float64 (</w:t>
            </w:r>
            <w:r w:rsidR="0041195D">
              <w:rPr>
                <w:rFonts w:ascii="Calibri" w:eastAsia="Times New Roman" w:hAnsi="Calibri" w:cs="Calibri"/>
                <w:color w:val="000000"/>
                <w:kern w:val="0"/>
                <w:sz w:val="22"/>
                <w:szCs w:val="22"/>
                <w:lang w:eastAsia="zh-CN"/>
                <w14:ligatures w14:val="none"/>
              </w:rPr>
              <w:t>1</w:t>
            </w:r>
            <w:r w:rsidR="00620567" w:rsidRPr="001D1A82">
              <w:rPr>
                <w:rFonts w:ascii="Calibri" w:eastAsia="Times New Roman" w:hAnsi="Calibri" w:cs="Calibri"/>
                <w:color w:val="000000"/>
                <w:kern w:val="0"/>
                <w:sz w:val="22"/>
                <w:szCs w:val="22"/>
                <w:lang w:eastAsia="zh-CN"/>
                <w14:ligatures w14:val="none"/>
              </w:rPr>
              <w:t>0</w:t>
            </w:r>
            <w:r w:rsidRPr="001D1A82">
              <w:rPr>
                <w:rFonts w:ascii="Calibri" w:eastAsia="Times New Roman" w:hAnsi="Calibri" w:cs="Calibri"/>
                <w:color w:val="000000"/>
                <w:kern w:val="0"/>
                <w:sz w:val="22"/>
                <w:szCs w:val="22"/>
                <w:lang w:eastAsia="zh-CN"/>
                <w14:ligatures w14:val="none"/>
              </w:rPr>
              <w:t>,1)</w:t>
            </w:r>
          </w:p>
        </w:tc>
        <w:tc>
          <w:tcPr>
            <w:tcW w:w="1218" w:type="dxa"/>
          </w:tcPr>
          <w:p w14:paraId="5DEDAEA4" w14:textId="6471EB1E" w:rsidR="00620567" w:rsidRPr="001D1A82" w:rsidRDefault="00597293"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Numerical</w:t>
            </w:r>
          </w:p>
        </w:tc>
        <w:tc>
          <w:tcPr>
            <w:tcW w:w="1169" w:type="dxa"/>
            <w:noWrap/>
            <w:hideMark/>
          </w:tcPr>
          <w:p w14:paraId="529A7D3A" w14:textId="7A6709BE"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79934</w:t>
            </w:r>
          </w:p>
        </w:tc>
        <w:tc>
          <w:tcPr>
            <w:tcW w:w="1134" w:type="dxa"/>
            <w:noWrap/>
            <w:hideMark/>
          </w:tcPr>
          <w:p w14:paraId="0BC2FEC7"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20066</w:t>
            </w:r>
          </w:p>
        </w:tc>
        <w:tc>
          <w:tcPr>
            <w:tcW w:w="879" w:type="dxa"/>
            <w:noWrap/>
            <w:hideMark/>
          </w:tcPr>
          <w:p w14:paraId="52B4D090"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447</w:t>
            </w:r>
          </w:p>
        </w:tc>
      </w:tr>
      <w:tr w:rsidR="001D1A82" w:rsidRPr="001D1A82" w14:paraId="0FC9D94A" w14:textId="77777777" w:rsidTr="00FD6E76">
        <w:trPr>
          <w:trHeight w:val="290"/>
        </w:trPr>
        <w:tc>
          <w:tcPr>
            <w:tcW w:w="474" w:type="dxa"/>
            <w:noWrap/>
            <w:hideMark/>
          </w:tcPr>
          <w:p w14:paraId="32CE748E"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8</w:t>
            </w:r>
          </w:p>
        </w:tc>
        <w:tc>
          <w:tcPr>
            <w:tcW w:w="2739" w:type="dxa"/>
            <w:noWrap/>
            <w:hideMark/>
          </w:tcPr>
          <w:p w14:paraId="355A2B80"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weight</w:t>
            </w:r>
          </w:p>
        </w:tc>
        <w:tc>
          <w:tcPr>
            <w:tcW w:w="1483" w:type="dxa"/>
            <w:noWrap/>
            <w:hideMark/>
          </w:tcPr>
          <w:p w14:paraId="5F43A504" w14:textId="5292D9C5"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float64 (</w:t>
            </w:r>
            <w:r w:rsidR="0041195D">
              <w:rPr>
                <w:rFonts w:ascii="Calibri" w:eastAsia="Times New Roman" w:hAnsi="Calibri" w:cs="Calibri"/>
                <w:color w:val="000000"/>
                <w:kern w:val="0"/>
                <w:sz w:val="22"/>
                <w:szCs w:val="22"/>
                <w:lang w:eastAsia="zh-CN"/>
                <w14:ligatures w14:val="none"/>
              </w:rPr>
              <w:t>1</w:t>
            </w:r>
            <w:r w:rsidR="00620567" w:rsidRPr="001D1A82">
              <w:rPr>
                <w:rFonts w:ascii="Calibri" w:eastAsia="Times New Roman" w:hAnsi="Calibri" w:cs="Calibri"/>
                <w:color w:val="000000"/>
                <w:kern w:val="0"/>
                <w:sz w:val="22"/>
                <w:szCs w:val="22"/>
                <w:lang w:eastAsia="zh-CN"/>
                <w14:ligatures w14:val="none"/>
              </w:rPr>
              <w:t>0</w:t>
            </w:r>
            <w:r w:rsidRPr="001D1A82">
              <w:rPr>
                <w:rFonts w:ascii="Calibri" w:eastAsia="Times New Roman" w:hAnsi="Calibri" w:cs="Calibri"/>
                <w:color w:val="000000"/>
                <w:kern w:val="0"/>
                <w:sz w:val="22"/>
                <w:szCs w:val="22"/>
                <w:lang w:eastAsia="zh-CN"/>
                <w14:ligatures w14:val="none"/>
              </w:rPr>
              <w:t>,1)</w:t>
            </w:r>
          </w:p>
        </w:tc>
        <w:tc>
          <w:tcPr>
            <w:tcW w:w="1218" w:type="dxa"/>
          </w:tcPr>
          <w:p w14:paraId="6BD35C80" w14:textId="22656401" w:rsidR="00620567" w:rsidRPr="001D1A82" w:rsidRDefault="00303E77"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Numerical</w:t>
            </w:r>
          </w:p>
        </w:tc>
        <w:tc>
          <w:tcPr>
            <w:tcW w:w="1169" w:type="dxa"/>
            <w:noWrap/>
            <w:hideMark/>
          </w:tcPr>
          <w:p w14:paraId="411E6A49" w14:textId="2A828274"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80126</w:t>
            </w:r>
          </w:p>
        </w:tc>
        <w:tc>
          <w:tcPr>
            <w:tcW w:w="1134" w:type="dxa"/>
            <w:noWrap/>
            <w:hideMark/>
          </w:tcPr>
          <w:p w14:paraId="46E05892"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19874</w:t>
            </w:r>
          </w:p>
        </w:tc>
        <w:tc>
          <w:tcPr>
            <w:tcW w:w="879" w:type="dxa"/>
            <w:noWrap/>
            <w:hideMark/>
          </w:tcPr>
          <w:p w14:paraId="27B2C204"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2002</w:t>
            </w:r>
          </w:p>
        </w:tc>
      </w:tr>
      <w:tr w:rsidR="001D1A82" w:rsidRPr="001D1A82" w14:paraId="54E16F17" w14:textId="77777777" w:rsidTr="00FD6E76">
        <w:trPr>
          <w:trHeight w:val="290"/>
        </w:trPr>
        <w:tc>
          <w:tcPr>
            <w:tcW w:w="474" w:type="dxa"/>
            <w:noWrap/>
            <w:hideMark/>
          </w:tcPr>
          <w:p w14:paraId="4DA1AA73"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9</w:t>
            </w:r>
          </w:p>
        </w:tc>
        <w:tc>
          <w:tcPr>
            <w:tcW w:w="2739" w:type="dxa"/>
            <w:noWrap/>
            <w:hideMark/>
          </w:tcPr>
          <w:p w14:paraId="4E14CAF4" w14:textId="77777777" w:rsidR="001D1A82" w:rsidRPr="001D1A82" w:rsidRDefault="001D1A82" w:rsidP="001D1A82">
            <w:pPr>
              <w:rPr>
                <w:rFonts w:ascii="Calibri" w:eastAsia="Times New Roman" w:hAnsi="Calibri" w:cs="Calibri"/>
                <w:color w:val="000000"/>
                <w:kern w:val="0"/>
                <w:sz w:val="22"/>
                <w:szCs w:val="22"/>
                <w:lang w:eastAsia="zh-CN"/>
                <w14:ligatures w14:val="none"/>
              </w:rPr>
            </w:pPr>
            <w:proofErr w:type="spellStart"/>
            <w:r w:rsidRPr="001D1A82">
              <w:rPr>
                <w:rFonts w:ascii="Calibri" w:eastAsia="Times New Roman" w:hAnsi="Calibri" w:cs="Calibri"/>
                <w:color w:val="000000"/>
                <w:kern w:val="0"/>
                <w:sz w:val="22"/>
                <w:szCs w:val="22"/>
                <w:lang w:eastAsia="zh-CN"/>
                <w14:ligatures w14:val="none"/>
              </w:rPr>
              <w:t>family_diabetes_history</w:t>
            </w:r>
            <w:proofErr w:type="spellEnd"/>
          </w:p>
        </w:tc>
        <w:tc>
          <w:tcPr>
            <w:tcW w:w="1483" w:type="dxa"/>
            <w:noWrap/>
            <w:hideMark/>
          </w:tcPr>
          <w:p w14:paraId="0EBACFEE" w14:textId="66B92D6F"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float64 (</w:t>
            </w:r>
            <w:r w:rsidR="0041195D">
              <w:rPr>
                <w:rFonts w:ascii="Calibri" w:eastAsia="Times New Roman" w:hAnsi="Calibri" w:cs="Calibri"/>
                <w:color w:val="000000"/>
                <w:kern w:val="0"/>
                <w:sz w:val="22"/>
                <w:szCs w:val="22"/>
                <w:lang w:eastAsia="zh-CN"/>
                <w14:ligatures w14:val="none"/>
              </w:rPr>
              <w:t>1</w:t>
            </w:r>
            <w:r w:rsidR="00620567" w:rsidRPr="001D1A82">
              <w:rPr>
                <w:rFonts w:ascii="Calibri" w:eastAsia="Times New Roman" w:hAnsi="Calibri" w:cs="Calibri"/>
                <w:color w:val="000000"/>
                <w:kern w:val="0"/>
                <w:sz w:val="22"/>
                <w:szCs w:val="22"/>
                <w:lang w:eastAsia="zh-CN"/>
                <w14:ligatures w14:val="none"/>
              </w:rPr>
              <w:t>0</w:t>
            </w:r>
            <w:r w:rsidRPr="001D1A82">
              <w:rPr>
                <w:rFonts w:ascii="Calibri" w:eastAsia="Times New Roman" w:hAnsi="Calibri" w:cs="Calibri"/>
                <w:color w:val="000000"/>
                <w:kern w:val="0"/>
                <w:sz w:val="22"/>
                <w:szCs w:val="22"/>
                <w:lang w:eastAsia="zh-CN"/>
                <w14:ligatures w14:val="none"/>
              </w:rPr>
              <w:t>,0)</w:t>
            </w:r>
          </w:p>
        </w:tc>
        <w:tc>
          <w:tcPr>
            <w:tcW w:w="1218" w:type="dxa"/>
          </w:tcPr>
          <w:p w14:paraId="103E67F1" w14:textId="4AD98E82" w:rsidR="00620567" w:rsidRPr="001D1A82" w:rsidRDefault="009777CE"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Binary</w:t>
            </w:r>
          </w:p>
        </w:tc>
        <w:tc>
          <w:tcPr>
            <w:tcW w:w="1169" w:type="dxa"/>
            <w:noWrap/>
            <w:hideMark/>
          </w:tcPr>
          <w:p w14:paraId="2FC79668" w14:textId="4606DC4E"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79863</w:t>
            </w:r>
          </w:p>
        </w:tc>
        <w:tc>
          <w:tcPr>
            <w:tcW w:w="1134" w:type="dxa"/>
            <w:noWrap/>
            <w:hideMark/>
          </w:tcPr>
          <w:p w14:paraId="16E1EF6C"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20137</w:t>
            </w:r>
          </w:p>
        </w:tc>
        <w:tc>
          <w:tcPr>
            <w:tcW w:w="879" w:type="dxa"/>
            <w:noWrap/>
            <w:hideMark/>
          </w:tcPr>
          <w:p w14:paraId="74AABB54"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3</w:t>
            </w:r>
          </w:p>
        </w:tc>
      </w:tr>
      <w:tr w:rsidR="001D1A82" w:rsidRPr="001D1A82" w14:paraId="2B4AAEE1" w14:textId="77777777" w:rsidTr="00FD6E76">
        <w:trPr>
          <w:trHeight w:val="290"/>
        </w:trPr>
        <w:tc>
          <w:tcPr>
            <w:tcW w:w="474" w:type="dxa"/>
            <w:noWrap/>
            <w:hideMark/>
          </w:tcPr>
          <w:p w14:paraId="676F9CA5"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10</w:t>
            </w:r>
          </w:p>
        </w:tc>
        <w:tc>
          <w:tcPr>
            <w:tcW w:w="2739" w:type="dxa"/>
            <w:noWrap/>
            <w:hideMark/>
          </w:tcPr>
          <w:p w14:paraId="3FD9573C" w14:textId="77777777" w:rsidR="001D1A82" w:rsidRPr="001D1A82" w:rsidRDefault="001D1A82" w:rsidP="001D1A82">
            <w:pPr>
              <w:rPr>
                <w:rFonts w:ascii="Calibri" w:eastAsia="Times New Roman" w:hAnsi="Calibri" w:cs="Calibri"/>
                <w:color w:val="000000"/>
                <w:kern w:val="0"/>
                <w:sz w:val="22"/>
                <w:szCs w:val="22"/>
                <w:lang w:eastAsia="zh-CN"/>
                <w14:ligatures w14:val="none"/>
              </w:rPr>
            </w:pPr>
            <w:proofErr w:type="spellStart"/>
            <w:r w:rsidRPr="001D1A82">
              <w:rPr>
                <w:rFonts w:ascii="Calibri" w:eastAsia="Times New Roman" w:hAnsi="Calibri" w:cs="Calibri"/>
                <w:color w:val="000000"/>
                <w:kern w:val="0"/>
                <w:sz w:val="22"/>
                <w:szCs w:val="22"/>
                <w:lang w:eastAsia="zh-CN"/>
                <w14:ligatures w14:val="none"/>
              </w:rPr>
              <w:t>social_media_usage</w:t>
            </w:r>
            <w:proofErr w:type="spellEnd"/>
          </w:p>
        </w:tc>
        <w:tc>
          <w:tcPr>
            <w:tcW w:w="1483" w:type="dxa"/>
            <w:noWrap/>
            <w:hideMark/>
          </w:tcPr>
          <w:p w14:paraId="0FF464DA"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object</w:t>
            </w:r>
          </w:p>
        </w:tc>
        <w:tc>
          <w:tcPr>
            <w:tcW w:w="1218" w:type="dxa"/>
          </w:tcPr>
          <w:p w14:paraId="2D9F0C54" w14:textId="05986F0A" w:rsidR="00620567" w:rsidRPr="001D1A82" w:rsidRDefault="00D817F5"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Categorical</w:t>
            </w:r>
          </w:p>
        </w:tc>
        <w:tc>
          <w:tcPr>
            <w:tcW w:w="1169" w:type="dxa"/>
            <w:noWrap/>
            <w:hideMark/>
          </w:tcPr>
          <w:p w14:paraId="2DCDC0AF" w14:textId="042C2BF5"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79968</w:t>
            </w:r>
          </w:p>
        </w:tc>
        <w:tc>
          <w:tcPr>
            <w:tcW w:w="1134" w:type="dxa"/>
            <w:noWrap/>
            <w:hideMark/>
          </w:tcPr>
          <w:p w14:paraId="4965C9F9"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20032</w:t>
            </w:r>
          </w:p>
        </w:tc>
        <w:tc>
          <w:tcPr>
            <w:tcW w:w="879" w:type="dxa"/>
            <w:noWrap/>
            <w:hideMark/>
          </w:tcPr>
          <w:p w14:paraId="61022B79"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5</w:t>
            </w:r>
          </w:p>
        </w:tc>
      </w:tr>
      <w:tr w:rsidR="001D1A82" w:rsidRPr="001D1A82" w14:paraId="19DDB30E" w14:textId="77777777" w:rsidTr="00FD6E76">
        <w:trPr>
          <w:trHeight w:val="290"/>
        </w:trPr>
        <w:tc>
          <w:tcPr>
            <w:tcW w:w="474" w:type="dxa"/>
            <w:noWrap/>
            <w:hideMark/>
          </w:tcPr>
          <w:p w14:paraId="6B23B31F"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11</w:t>
            </w:r>
          </w:p>
        </w:tc>
        <w:tc>
          <w:tcPr>
            <w:tcW w:w="2739" w:type="dxa"/>
            <w:noWrap/>
            <w:hideMark/>
          </w:tcPr>
          <w:p w14:paraId="539B8DBE" w14:textId="77777777" w:rsidR="001D1A82" w:rsidRPr="001D1A82" w:rsidRDefault="001D1A82" w:rsidP="001D1A82">
            <w:pPr>
              <w:rPr>
                <w:rFonts w:ascii="Calibri" w:eastAsia="Times New Roman" w:hAnsi="Calibri" w:cs="Calibri"/>
                <w:color w:val="000000"/>
                <w:kern w:val="0"/>
                <w:sz w:val="22"/>
                <w:szCs w:val="22"/>
                <w:lang w:eastAsia="zh-CN"/>
                <w14:ligatures w14:val="none"/>
              </w:rPr>
            </w:pPr>
            <w:proofErr w:type="spellStart"/>
            <w:r w:rsidRPr="001D1A82">
              <w:rPr>
                <w:rFonts w:ascii="Calibri" w:eastAsia="Times New Roman" w:hAnsi="Calibri" w:cs="Calibri"/>
                <w:color w:val="000000"/>
                <w:kern w:val="0"/>
                <w:sz w:val="22"/>
                <w:szCs w:val="22"/>
                <w:lang w:eastAsia="zh-CN"/>
                <w14:ligatures w14:val="none"/>
              </w:rPr>
              <w:t>physical_activity_level</w:t>
            </w:r>
            <w:proofErr w:type="spellEnd"/>
          </w:p>
        </w:tc>
        <w:tc>
          <w:tcPr>
            <w:tcW w:w="1483" w:type="dxa"/>
            <w:noWrap/>
            <w:hideMark/>
          </w:tcPr>
          <w:p w14:paraId="11999801"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object</w:t>
            </w:r>
          </w:p>
        </w:tc>
        <w:tc>
          <w:tcPr>
            <w:tcW w:w="1218" w:type="dxa"/>
          </w:tcPr>
          <w:p w14:paraId="4CBB8123" w14:textId="7290D39E" w:rsidR="00620567" w:rsidRPr="001D1A82" w:rsidRDefault="009A3E1C"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Categorical</w:t>
            </w:r>
          </w:p>
        </w:tc>
        <w:tc>
          <w:tcPr>
            <w:tcW w:w="1169" w:type="dxa"/>
            <w:noWrap/>
            <w:hideMark/>
          </w:tcPr>
          <w:p w14:paraId="4C691A01" w14:textId="0B656AB6"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80032</w:t>
            </w:r>
          </w:p>
        </w:tc>
        <w:tc>
          <w:tcPr>
            <w:tcW w:w="1134" w:type="dxa"/>
            <w:noWrap/>
            <w:hideMark/>
          </w:tcPr>
          <w:p w14:paraId="771788AE"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19968</w:t>
            </w:r>
          </w:p>
        </w:tc>
        <w:tc>
          <w:tcPr>
            <w:tcW w:w="879" w:type="dxa"/>
            <w:noWrap/>
            <w:hideMark/>
          </w:tcPr>
          <w:p w14:paraId="5CE35FC3"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6</w:t>
            </w:r>
          </w:p>
        </w:tc>
      </w:tr>
      <w:tr w:rsidR="001D1A82" w:rsidRPr="001D1A82" w14:paraId="7F4EF088" w14:textId="77777777" w:rsidTr="00FD6E76">
        <w:trPr>
          <w:trHeight w:val="290"/>
        </w:trPr>
        <w:tc>
          <w:tcPr>
            <w:tcW w:w="474" w:type="dxa"/>
            <w:noWrap/>
            <w:hideMark/>
          </w:tcPr>
          <w:p w14:paraId="692AD32F"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12</w:t>
            </w:r>
          </w:p>
        </w:tc>
        <w:tc>
          <w:tcPr>
            <w:tcW w:w="2739" w:type="dxa"/>
            <w:noWrap/>
            <w:hideMark/>
          </w:tcPr>
          <w:p w14:paraId="2AF4ADA2" w14:textId="77777777" w:rsidR="001D1A82" w:rsidRPr="001D1A82" w:rsidRDefault="001D1A82" w:rsidP="001D1A82">
            <w:pPr>
              <w:rPr>
                <w:rFonts w:ascii="Calibri" w:eastAsia="Times New Roman" w:hAnsi="Calibri" w:cs="Calibri"/>
                <w:color w:val="000000"/>
                <w:kern w:val="0"/>
                <w:sz w:val="22"/>
                <w:szCs w:val="22"/>
                <w:lang w:eastAsia="zh-CN"/>
                <w14:ligatures w14:val="none"/>
              </w:rPr>
            </w:pPr>
            <w:proofErr w:type="spellStart"/>
            <w:r w:rsidRPr="001D1A82">
              <w:rPr>
                <w:rFonts w:ascii="Calibri" w:eastAsia="Times New Roman" w:hAnsi="Calibri" w:cs="Calibri"/>
                <w:color w:val="000000"/>
                <w:kern w:val="0"/>
                <w:sz w:val="22"/>
                <w:szCs w:val="22"/>
                <w:lang w:eastAsia="zh-CN"/>
                <w14:ligatures w14:val="none"/>
              </w:rPr>
              <w:t>sleep_duration</w:t>
            </w:r>
            <w:proofErr w:type="spellEnd"/>
          </w:p>
        </w:tc>
        <w:tc>
          <w:tcPr>
            <w:tcW w:w="1483" w:type="dxa"/>
            <w:noWrap/>
            <w:hideMark/>
          </w:tcPr>
          <w:p w14:paraId="07B5E77D" w14:textId="6910F77A"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float64 (</w:t>
            </w:r>
            <w:r w:rsidR="0041195D">
              <w:rPr>
                <w:rFonts w:ascii="Calibri" w:eastAsia="Times New Roman" w:hAnsi="Calibri" w:cs="Calibri"/>
                <w:color w:val="000000"/>
                <w:kern w:val="0"/>
                <w:sz w:val="22"/>
                <w:szCs w:val="22"/>
                <w:lang w:eastAsia="zh-CN"/>
                <w14:ligatures w14:val="none"/>
              </w:rPr>
              <w:t>1</w:t>
            </w:r>
            <w:r w:rsidR="00620567" w:rsidRPr="001D1A82">
              <w:rPr>
                <w:rFonts w:ascii="Calibri" w:eastAsia="Times New Roman" w:hAnsi="Calibri" w:cs="Calibri"/>
                <w:color w:val="000000"/>
                <w:kern w:val="0"/>
                <w:sz w:val="22"/>
                <w:szCs w:val="22"/>
                <w:lang w:eastAsia="zh-CN"/>
                <w14:ligatures w14:val="none"/>
              </w:rPr>
              <w:t>0</w:t>
            </w:r>
            <w:r w:rsidRPr="001D1A82">
              <w:rPr>
                <w:rFonts w:ascii="Calibri" w:eastAsia="Times New Roman" w:hAnsi="Calibri" w:cs="Calibri"/>
                <w:color w:val="000000"/>
                <w:kern w:val="0"/>
                <w:sz w:val="22"/>
                <w:szCs w:val="22"/>
                <w:lang w:eastAsia="zh-CN"/>
                <w14:ligatures w14:val="none"/>
              </w:rPr>
              <w:t>,1)</w:t>
            </w:r>
          </w:p>
        </w:tc>
        <w:tc>
          <w:tcPr>
            <w:tcW w:w="1218" w:type="dxa"/>
          </w:tcPr>
          <w:p w14:paraId="1D9C9F1A" w14:textId="7039BECE" w:rsidR="00620567" w:rsidRPr="001D1A82" w:rsidRDefault="002001CD"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Numerical</w:t>
            </w:r>
          </w:p>
        </w:tc>
        <w:tc>
          <w:tcPr>
            <w:tcW w:w="1169" w:type="dxa"/>
            <w:noWrap/>
            <w:hideMark/>
          </w:tcPr>
          <w:p w14:paraId="687E4C66" w14:textId="40BC9493"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80063</w:t>
            </w:r>
          </w:p>
        </w:tc>
        <w:tc>
          <w:tcPr>
            <w:tcW w:w="1134" w:type="dxa"/>
            <w:noWrap/>
            <w:hideMark/>
          </w:tcPr>
          <w:p w14:paraId="5045C26A"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19937</w:t>
            </w:r>
          </w:p>
        </w:tc>
        <w:tc>
          <w:tcPr>
            <w:tcW w:w="879" w:type="dxa"/>
            <w:noWrap/>
            <w:hideMark/>
          </w:tcPr>
          <w:p w14:paraId="1F4042CA"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103</w:t>
            </w:r>
          </w:p>
        </w:tc>
      </w:tr>
      <w:tr w:rsidR="001D1A82" w:rsidRPr="001D1A82" w14:paraId="03DC4FBF" w14:textId="77777777" w:rsidTr="00FD6E76">
        <w:trPr>
          <w:trHeight w:val="290"/>
        </w:trPr>
        <w:tc>
          <w:tcPr>
            <w:tcW w:w="474" w:type="dxa"/>
            <w:noWrap/>
            <w:hideMark/>
          </w:tcPr>
          <w:p w14:paraId="126E979B"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13</w:t>
            </w:r>
          </w:p>
        </w:tc>
        <w:tc>
          <w:tcPr>
            <w:tcW w:w="2739" w:type="dxa"/>
            <w:noWrap/>
            <w:hideMark/>
          </w:tcPr>
          <w:p w14:paraId="37BAD513" w14:textId="77777777" w:rsidR="001D1A82" w:rsidRPr="001D1A82" w:rsidRDefault="001D1A82" w:rsidP="001D1A82">
            <w:pPr>
              <w:rPr>
                <w:rFonts w:ascii="Calibri" w:eastAsia="Times New Roman" w:hAnsi="Calibri" w:cs="Calibri"/>
                <w:color w:val="000000"/>
                <w:kern w:val="0"/>
                <w:sz w:val="22"/>
                <w:szCs w:val="22"/>
                <w:lang w:eastAsia="zh-CN"/>
                <w14:ligatures w14:val="none"/>
              </w:rPr>
            </w:pPr>
            <w:proofErr w:type="spellStart"/>
            <w:r w:rsidRPr="001D1A82">
              <w:rPr>
                <w:rFonts w:ascii="Calibri" w:eastAsia="Times New Roman" w:hAnsi="Calibri" w:cs="Calibri"/>
                <w:color w:val="000000"/>
                <w:kern w:val="0"/>
                <w:sz w:val="22"/>
                <w:szCs w:val="22"/>
                <w:lang w:eastAsia="zh-CN"/>
                <w14:ligatures w14:val="none"/>
              </w:rPr>
              <w:t>stress_level</w:t>
            </w:r>
            <w:proofErr w:type="spellEnd"/>
          </w:p>
        </w:tc>
        <w:tc>
          <w:tcPr>
            <w:tcW w:w="1483" w:type="dxa"/>
            <w:noWrap/>
            <w:hideMark/>
          </w:tcPr>
          <w:p w14:paraId="158D037C"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object</w:t>
            </w:r>
          </w:p>
        </w:tc>
        <w:tc>
          <w:tcPr>
            <w:tcW w:w="1218" w:type="dxa"/>
          </w:tcPr>
          <w:p w14:paraId="4AEE2C0F" w14:textId="55CCED86" w:rsidR="00620567" w:rsidRPr="001D1A82" w:rsidRDefault="002001CD"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Categorical</w:t>
            </w:r>
          </w:p>
        </w:tc>
        <w:tc>
          <w:tcPr>
            <w:tcW w:w="1169" w:type="dxa"/>
            <w:noWrap/>
            <w:hideMark/>
          </w:tcPr>
          <w:p w14:paraId="5DCB6DC2" w14:textId="56FD352F"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80024</w:t>
            </w:r>
          </w:p>
        </w:tc>
        <w:tc>
          <w:tcPr>
            <w:tcW w:w="1134" w:type="dxa"/>
            <w:noWrap/>
            <w:hideMark/>
          </w:tcPr>
          <w:p w14:paraId="603E90C7"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19976</w:t>
            </w:r>
          </w:p>
        </w:tc>
        <w:tc>
          <w:tcPr>
            <w:tcW w:w="879" w:type="dxa"/>
            <w:noWrap/>
            <w:hideMark/>
          </w:tcPr>
          <w:p w14:paraId="5B45124F"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5</w:t>
            </w:r>
          </w:p>
        </w:tc>
      </w:tr>
      <w:tr w:rsidR="001D1A82" w:rsidRPr="001D1A82" w14:paraId="7A65B9F6" w14:textId="77777777" w:rsidTr="00FD6E76">
        <w:trPr>
          <w:trHeight w:val="290"/>
        </w:trPr>
        <w:tc>
          <w:tcPr>
            <w:tcW w:w="474" w:type="dxa"/>
            <w:noWrap/>
            <w:hideMark/>
          </w:tcPr>
          <w:p w14:paraId="35EC0D35"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14</w:t>
            </w:r>
          </w:p>
        </w:tc>
        <w:tc>
          <w:tcPr>
            <w:tcW w:w="2739" w:type="dxa"/>
            <w:noWrap/>
            <w:hideMark/>
          </w:tcPr>
          <w:p w14:paraId="3BC37449"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pregnancies</w:t>
            </w:r>
          </w:p>
        </w:tc>
        <w:tc>
          <w:tcPr>
            <w:tcW w:w="1483" w:type="dxa"/>
            <w:noWrap/>
            <w:hideMark/>
          </w:tcPr>
          <w:p w14:paraId="5450D9AD" w14:textId="4AF302B3"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float64 (</w:t>
            </w:r>
            <w:r w:rsidR="0041195D">
              <w:rPr>
                <w:rFonts w:ascii="Calibri" w:eastAsia="Times New Roman" w:hAnsi="Calibri" w:cs="Calibri"/>
                <w:color w:val="000000"/>
                <w:kern w:val="0"/>
                <w:sz w:val="22"/>
                <w:szCs w:val="22"/>
                <w:lang w:eastAsia="zh-CN"/>
                <w14:ligatures w14:val="none"/>
              </w:rPr>
              <w:t>1</w:t>
            </w:r>
            <w:r w:rsidR="00620567" w:rsidRPr="001D1A82">
              <w:rPr>
                <w:rFonts w:ascii="Calibri" w:eastAsia="Times New Roman" w:hAnsi="Calibri" w:cs="Calibri"/>
                <w:color w:val="000000"/>
                <w:kern w:val="0"/>
                <w:sz w:val="22"/>
                <w:szCs w:val="22"/>
                <w:lang w:eastAsia="zh-CN"/>
                <w14:ligatures w14:val="none"/>
              </w:rPr>
              <w:t>0</w:t>
            </w:r>
            <w:r w:rsidRPr="001D1A82">
              <w:rPr>
                <w:rFonts w:ascii="Calibri" w:eastAsia="Times New Roman" w:hAnsi="Calibri" w:cs="Calibri"/>
                <w:color w:val="000000"/>
                <w:kern w:val="0"/>
                <w:sz w:val="22"/>
                <w:szCs w:val="22"/>
                <w:lang w:eastAsia="zh-CN"/>
                <w14:ligatures w14:val="none"/>
              </w:rPr>
              <w:t>,0)</w:t>
            </w:r>
          </w:p>
        </w:tc>
        <w:tc>
          <w:tcPr>
            <w:tcW w:w="1218" w:type="dxa"/>
          </w:tcPr>
          <w:p w14:paraId="5FC764FE" w14:textId="479E8837" w:rsidR="00620567" w:rsidRPr="001D1A82" w:rsidRDefault="00DA610A"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Numerical</w:t>
            </w:r>
          </w:p>
        </w:tc>
        <w:tc>
          <w:tcPr>
            <w:tcW w:w="1169" w:type="dxa"/>
            <w:noWrap/>
            <w:hideMark/>
          </w:tcPr>
          <w:p w14:paraId="3CBBB4CA" w14:textId="20C279CD"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80033</w:t>
            </w:r>
          </w:p>
        </w:tc>
        <w:tc>
          <w:tcPr>
            <w:tcW w:w="1134" w:type="dxa"/>
            <w:noWrap/>
            <w:hideMark/>
          </w:tcPr>
          <w:p w14:paraId="0813754A"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19967</w:t>
            </w:r>
          </w:p>
        </w:tc>
        <w:tc>
          <w:tcPr>
            <w:tcW w:w="879" w:type="dxa"/>
            <w:noWrap/>
            <w:hideMark/>
          </w:tcPr>
          <w:p w14:paraId="6D874B6E"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7</w:t>
            </w:r>
          </w:p>
        </w:tc>
      </w:tr>
      <w:tr w:rsidR="001D1A82" w:rsidRPr="001D1A82" w14:paraId="2A8AB225" w14:textId="77777777" w:rsidTr="00FD6E76">
        <w:trPr>
          <w:trHeight w:val="290"/>
        </w:trPr>
        <w:tc>
          <w:tcPr>
            <w:tcW w:w="474" w:type="dxa"/>
            <w:noWrap/>
            <w:hideMark/>
          </w:tcPr>
          <w:p w14:paraId="2B9C0E13"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15</w:t>
            </w:r>
          </w:p>
        </w:tc>
        <w:tc>
          <w:tcPr>
            <w:tcW w:w="2739" w:type="dxa"/>
            <w:noWrap/>
            <w:hideMark/>
          </w:tcPr>
          <w:p w14:paraId="1CD4C48C" w14:textId="77777777" w:rsidR="001D1A82" w:rsidRPr="001D1A82" w:rsidRDefault="001D1A82" w:rsidP="001D1A82">
            <w:pPr>
              <w:rPr>
                <w:rFonts w:ascii="Calibri" w:eastAsia="Times New Roman" w:hAnsi="Calibri" w:cs="Calibri"/>
                <w:color w:val="000000"/>
                <w:kern w:val="0"/>
                <w:sz w:val="22"/>
                <w:szCs w:val="22"/>
                <w:lang w:eastAsia="zh-CN"/>
                <w14:ligatures w14:val="none"/>
              </w:rPr>
            </w:pPr>
            <w:proofErr w:type="spellStart"/>
            <w:r w:rsidRPr="001D1A82">
              <w:rPr>
                <w:rFonts w:ascii="Calibri" w:eastAsia="Times New Roman" w:hAnsi="Calibri" w:cs="Calibri"/>
                <w:color w:val="000000"/>
                <w:kern w:val="0"/>
                <w:sz w:val="22"/>
                <w:szCs w:val="22"/>
                <w:lang w:eastAsia="zh-CN"/>
                <w14:ligatures w14:val="none"/>
              </w:rPr>
              <w:t>alcohol_consumption</w:t>
            </w:r>
            <w:proofErr w:type="spellEnd"/>
          </w:p>
        </w:tc>
        <w:tc>
          <w:tcPr>
            <w:tcW w:w="1483" w:type="dxa"/>
            <w:noWrap/>
            <w:hideMark/>
          </w:tcPr>
          <w:p w14:paraId="2984F9F0"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object</w:t>
            </w:r>
          </w:p>
        </w:tc>
        <w:tc>
          <w:tcPr>
            <w:tcW w:w="1218" w:type="dxa"/>
          </w:tcPr>
          <w:p w14:paraId="4FEC87E1" w14:textId="51DD1536" w:rsidR="00620567" w:rsidRPr="001D1A82" w:rsidRDefault="00746DA1"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Categorical</w:t>
            </w:r>
          </w:p>
        </w:tc>
        <w:tc>
          <w:tcPr>
            <w:tcW w:w="1169" w:type="dxa"/>
            <w:noWrap/>
            <w:hideMark/>
          </w:tcPr>
          <w:p w14:paraId="6D75462D" w14:textId="7731E35E"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79896</w:t>
            </w:r>
          </w:p>
        </w:tc>
        <w:tc>
          <w:tcPr>
            <w:tcW w:w="1134" w:type="dxa"/>
            <w:noWrap/>
            <w:hideMark/>
          </w:tcPr>
          <w:p w14:paraId="47120BF5"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20104</w:t>
            </w:r>
          </w:p>
        </w:tc>
        <w:tc>
          <w:tcPr>
            <w:tcW w:w="879" w:type="dxa"/>
            <w:noWrap/>
            <w:hideMark/>
          </w:tcPr>
          <w:p w14:paraId="1A618727"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5</w:t>
            </w:r>
          </w:p>
        </w:tc>
      </w:tr>
      <w:tr w:rsidR="001D1A82" w:rsidRPr="001D1A82" w14:paraId="76C45AB8" w14:textId="77777777" w:rsidTr="00FD6E76">
        <w:trPr>
          <w:trHeight w:val="290"/>
        </w:trPr>
        <w:tc>
          <w:tcPr>
            <w:tcW w:w="474" w:type="dxa"/>
            <w:noWrap/>
            <w:hideMark/>
          </w:tcPr>
          <w:p w14:paraId="25E0FA27"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16</w:t>
            </w:r>
          </w:p>
        </w:tc>
        <w:tc>
          <w:tcPr>
            <w:tcW w:w="2739" w:type="dxa"/>
            <w:noWrap/>
            <w:hideMark/>
          </w:tcPr>
          <w:p w14:paraId="42E9734C" w14:textId="77777777"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diabetes</w:t>
            </w:r>
          </w:p>
        </w:tc>
        <w:tc>
          <w:tcPr>
            <w:tcW w:w="1483" w:type="dxa"/>
            <w:noWrap/>
            <w:hideMark/>
          </w:tcPr>
          <w:p w14:paraId="10F90F3E" w14:textId="67BB5EC6" w:rsidR="001D1A82" w:rsidRPr="001D1A82" w:rsidRDefault="001D1A82" w:rsidP="001D1A82">
            <w:pPr>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float64 (</w:t>
            </w:r>
            <w:r w:rsidR="0041195D">
              <w:rPr>
                <w:rFonts w:ascii="Calibri" w:eastAsia="Times New Roman" w:hAnsi="Calibri" w:cs="Calibri"/>
                <w:color w:val="000000"/>
                <w:kern w:val="0"/>
                <w:sz w:val="22"/>
                <w:szCs w:val="22"/>
                <w:lang w:eastAsia="zh-CN"/>
                <w14:ligatures w14:val="none"/>
              </w:rPr>
              <w:t>1</w:t>
            </w:r>
            <w:r w:rsidR="00620567" w:rsidRPr="001D1A82">
              <w:rPr>
                <w:rFonts w:ascii="Calibri" w:eastAsia="Times New Roman" w:hAnsi="Calibri" w:cs="Calibri"/>
                <w:color w:val="000000"/>
                <w:kern w:val="0"/>
                <w:sz w:val="22"/>
                <w:szCs w:val="22"/>
                <w:lang w:eastAsia="zh-CN"/>
                <w14:ligatures w14:val="none"/>
              </w:rPr>
              <w:t>0</w:t>
            </w:r>
            <w:r w:rsidRPr="001D1A82">
              <w:rPr>
                <w:rFonts w:ascii="Calibri" w:eastAsia="Times New Roman" w:hAnsi="Calibri" w:cs="Calibri"/>
                <w:color w:val="000000"/>
                <w:kern w:val="0"/>
                <w:sz w:val="22"/>
                <w:szCs w:val="22"/>
                <w:lang w:eastAsia="zh-CN"/>
                <w14:ligatures w14:val="none"/>
              </w:rPr>
              <w:t>,0)</w:t>
            </w:r>
          </w:p>
        </w:tc>
        <w:tc>
          <w:tcPr>
            <w:tcW w:w="1218" w:type="dxa"/>
          </w:tcPr>
          <w:p w14:paraId="784E21A4" w14:textId="623CD907" w:rsidR="00620567" w:rsidRPr="001D1A82" w:rsidRDefault="008C1847" w:rsidP="001D1A82">
            <w:pPr>
              <w:jc w:val="right"/>
              <w:rPr>
                <w:rFonts w:ascii="Calibri" w:eastAsia="Times New Roman" w:hAnsi="Calibri" w:cs="Calibri"/>
                <w:color w:val="000000"/>
                <w:kern w:val="0"/>
                <w:sz w:val="22"/>
                <w:szCs w:val="22"/>
                <w:lang w:eastAsia="zh-CN"/>
                <w14:ligatures w14:val="none"/>
              </w:rPr>
            </w:pPr>
            <w:r>
              <w:rPr>
                <w:rFonts w:ascii="Calibri" w:eastAsia="Times New Roman" w:hAnsi="Calibri" w:cs="Calibri"/>
                <w:color w:val="000000"/>
                <w:kern w:val="0"/>
                <w:sz w:val="22"/>
                <w:szCs w:val="22"/>
                <w:lang w:eastAsia="zh-CN"/>
                <w14:ligatures w14:val="none"/>
              </w:rPr>
              <w:t>Binary</w:t>
            </w:r>
          </w:p>
        </w:tc>
        <w:tc>
          <w:tcPr>
            <w:tcW w:w="1169" w:type="dxa"/>
            <w:noWrap/>
            <w:hideMark/>
          </w:tcPr>
          <w:p w14:paraId="3DCA6ED4" w14:textId="59324356"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80242</w:t>
            </w:r>
          </w:p>
        </w:tc>
        <w:tc>
          <w:tcPr>
            <w:tcW w:w="1134" w:type="dxa"/>
            <w:noWrap/>
            <w:hideMark/>
          </w:tcPr>
          <w:p w14:paraId="1A0A826D"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19758</w:t>
            </w:r>
          </w:p>
        </w:tc>
        <w:tc>
          <w:tcPr>
            <w:tcW w:w="879" w:type="dxa"/>
            <w:noWrap/>
            <w:hideMark/>
          </w:tcPr>
          <w:p w14:paraId="203A470C" w14:textId="77777777" w:rsidR="001D1A82" w:rsidRPr="001D1A82" w:rsidRDefault="001D1A82" w:rsidP="001D1A82">
            <w:pPr>
              <w:jc w:val="right"/>
              <w:rPr>
                <w:rFonts w:ascii="Calibri" w:eastAsia="Times New Roman" w:hAnsi="Calibri" w:cs="Calibri"/>
                <w:color w:val="000000"/>
                <w:kern w:val="0"/>
                <w:sz w:val="22"/>
                <w:szCs w:val="22"/>
                <w:lang w:eastAsia="zh-CN"/>
                <w14:ligatures w14:val="none"/>
              </w:rPr>
            </w:pPr>
            <w:r w:rsidRPr="001D1A82">
              <w:rPr>
                <w:rFonts w:ascii="Calibri" w:eastAsia="Times New Roman" w:hAnsi="Calibri" w:cs="Calibri"/>
                <w:color w:val="000000"/>
                <w:kern w:val="0"/>
                <w:sz w:val="22"/>
                <w:szCs w:val="22"/>
                <w:lang w:eastAsia="zh-CN"/>
                <w14:ligatures w14:val="none"/>
              </w:rPr>
              <w:t>3</w:t>
            </w:r>
          </w:p>
        </w:tc>
      </w:tr>
    </w:tbl>
    <w:p w14:paraId="1EB0ADC3" w14:textId="3CF920C6" w:rsidR="11342C93" w:rsidRDefault="11342C93" w:rsidP="00616291"/>
    <w:p w14:paraId="5FCF4612" w14:textId="77777777" w:rsidR="00C10107" w:rsidRDefault="00C10107" w:rsidP="00C10107"/>
    <w:p w14:paraId="3D141D73" w14:textId="77777777" w:rsidR="00C10107" w:rsidRDefault="00C10107" w:rsidP="00C10107"/>
    <w:p w14:paraId="5AE2E1E9" w14:textId="77777777" w:rsidR="00C10107" w:rsidRDefault="00C10107" w:rsidP="00C10107"/>
    <w:p w14:paraId="2DEC8D25" w14:textId="77777777" w:rsidR="00C10107" w:rsidRDefault="00C10107" w:rsidP="00C10107"/>
    <w:p w14:paraId="57C65BD2" w14:textId="525529DE" w:rsidR="00B13C16" w:rsidRDefault="00557F17" w:rsidP="00D9044D">
      <w:pPr>
        <w:pStyle w:val="ListParagraph"/>
        <w:numPr>
          <w:ilvl w:val="0"/>
          <w:numId w:val="44"/>
        </w:numPr>
      </w:pPr>
      <w:r>
        <w:lastRenderedPageBreak/>
        <w:t>Dataset shape</w:t>
      </w:r>
      <w:r w:rsidR="00744308">
        <w:t xml:space="preserve"> &amp; volume</w:t>
      </w:r>
      <w:r>
        <w:t xml:space="preserve">: </w:t>
      </w:r>
    </w:p>
    <w:p w14:paraId="58596460" w14:textId="0B9E8921" w:rsidR="00C10107" w:rsidRDefault="00557F17" w:rsidP="00DE539F">
      <w:r>
        <w:t>The original dataset has 1000</w:t>
      </w:r>
      <w:r w:rsidR="00601BB5">
        <w:t>0</w:t>
      </w:r>
      <w:r w:rsidR="007E235D">
        <w:t xml:space="preserve"> rows x 16 </w:t>
      </w:r>
      <w:r w:rsidR="00800381">
        <w:t>columns</w:t>
      </w:r>
      <w:r w:rsidR="00B70451">
        <w:t xml:space="preserve">; the </w:t>
      </w:r>
      <w:r w:rsidR="006D3E21">
        <w:t xml:space="preserve">data </w:t>
      </w:r>
      <w:r w:rsidR="00B70451">
        <w:t xml:space="preserve">volume is </w:t>
      </w:r>
      <w:r w:rsidR="005153BD">
        <w:t>7.5 MB.</w:t>
      </w:r>
    </w:p>
    <w:p w14:paraId="31BA96C4" w14:textId="3F429A36" w:rsidR="006E2A01" w:rsidRDefault="00B13C16" w:rsidP="00DA0029">
      <w:pPr>
        <w:pStyle w:val="ListParagraph"/>
        <w:numPr>
          <w:ilvl w:val="0"/>
          <w:numId w:val="14"/>
        </w:numPr>
      </w:pPr>
      <w:r>
        <w:t xml:space="preserve">Missing values: </w:t>
      </w:r>
    </w:p>
    <w:p w14:paraId="178C32F3" w14:textId="33E247B2" w:rsidR="007F30E1" w:rsidRDefault="007F30E1" w:rsidP="007F30E1">
      <w:r>
        <w:t xml:space="preserve">The </w:t>
      </w:r>
      <w:r w:rsidR="00EA0B9A">
        <w:t xml:space="preserve">attached dataset information table also highlights the missing values </w:t>
      </w:r>
      <w:r w:rsidR="004F51A3">
        <w:t>in each attribute</w:t>
      </w:r>
      <w:r w:rsidR="00EA0B9A">
        <w:t xml:space="preserve"> in the original dataset. </w:t>
      </w:r>
    </w:p>
    <w:p w14:paraId="3A496B45" w14:textId="0BFC2CB1" w:rsidR="00F400C4" w:rsidRDefault="00F400C4" w:rsidP="00F400C4">
      <w:pPr>
        <w:pStyle w:val="ListParagraph"/>
        <w:numPr>
          <w:ilvl w:val="0"/>
          <w:numId w:val="14"/>
        </w:numPr>
      </w:pPr>
      <w:r>
        <w:t>Data sensitivity:</w:t>
      </w:r>
    </w:p>
    <w:p w14:paraId="4BED0135" w14:textId="54221340" w:rsidR="00D9044D" w:rsidRDefault="00D9044D" w:rsidP="00D9044D">
      <w:r>
        <w:t>The data provided is health data</w:t>
      </w:r>
      <w:r w:rsidR="00B9352D">
        <w:t xml:space="preserve"> which is sensitive information. </w:t>
      </w:r>
      <w:r>
        <w:t>W</w:t>
      </w:r>
      <w:r w:rsidRPr="0063007B">
        <w:t xml:space="preserve">hilst there </w:t>
      </w:r>
      <w:r>
        <w:t>is</w:t>
      </w:r>
      <w:r w:rsidRPr="0063007B">
        <w:t xml:space="preserve"> no direct PII data, there are indirect PII </w:t>
      </w:r>
      <w:r>
        <w:t>variables. A</w:t>
      </w:r>
      <w:r w:rsidRPr="0063007B">
        <w:t xml:space="preserve"> person can be indirectly identified from that information in combination with other information</w:t>
      </w:r>
      <w:r>
        <w:t>. As such, GDPR policies will apply in handling the dataset.</w:t>
      </w:r>
      <w:r>
        <w:t xml:space="preserve"> </w:t>
      </w:r>
    </w:p>
    <w:p w14:paraId="45C21CF6" w14:textId="77777777" w:rsidR="006F4474" w:rsidRPr="00942A4E" w:rsidRDefault="006F4474" w:rsidP="679FAFBB">
      <w:pPr>
        <w:rPr>
          <w:b/>
        </w:rPr>
      </w:pPr>
    </w:p>
    <w:p w14:paraId="6E5D36FC" w14:textId="7075E1AF" w:rsidR="00EF20A4" w:rsidRPr="00942A4E" w:rsidRDefault="00EF20A4" w:rsidP="00DA0029">
      <w:pPr>
        <w:pStyle w:val="ListParagraph"/>
        <w:numPr>
          <w:ilvl w:val="0"/>
          <w:numId w:val="2"/>
        </w:numPr>
        <w:rPr>
          <w:b/>
        </w:rPr>
      </w:pPr>
      <w:r w:rsidRPr="00942A4E">
        <w:rPr>
          <w:b/>
        </w:rPr>
        <w:t>Types of Analysis</w:t>
      </w:r>
    </w:p>
    <w:p w14:paraId="28C31FAB" w14:textId="699B26DC" w:rsidR="00C561E7" w:rsidRDefault="0069251C" w:rsidP="002F2EDE">
      <w:r>
        <w:t>This research has gone through 3 types of analys</w:t>
      </w:r>
      <w:r w:rsidR="00EB26C8">
        <w:t>e</w:t>
      </w:r>
      <w:r>
        <w:t xml:space="preserve">s, including </w:t>
      </w:r>
      <w:r w:rsidR="00BB69F5">
        <w:t>univariate analysis, bivariate analysis, and multivariate analysis</w:t>
      </w:r>
      <w:r w:rsidR="00B46892">
        <w:t xml:space="preserve"> to</w:t>
      </w:r>
      <w:r w:rsidR="000501B5">
        <w:t xml:space="preserve"> interpret the data from three dimensions</w:t>
      </w:r>
      <w:r w:rsidR="00C561E7">
        <w:t>:</w:t>
      </w:r>
    </w:p>
    <w:p w14:paraId="7797A9CA" w14:textId="365B0BD0" w:rsidR="002F2EDE" w:rsidRDefault="000501B5" w:rsidP="00DA0029">
      <w:pPr>
        <w:pStyle w:val="ListParagraph"/>
        <w:numPr>
          <w:ilvl w:val="0"/>
          <w:numId w:val="14"/>
        </w:numPr>
      </w:pPr>
      <w:r>
        <w:t>The</w:t>
      </w:r>
      <w:r w:rsidR="00C561E7" w:rsidRPr="00C561E7">
        <w:t xml:space="preserve"> </w:t>
      </w:r>
      <w:r w:rsidR="00C561E7" w:rsidRPr="00C561E7">
        <w:t>distribution and characteristics of a single variable</w:t>
      </w:r>
    </w:p>
    <w:p w14:paraId="1B813FF5" w14:textId="567A0A40" w:rsidR="000501B5" w:rsidRDefault="000501B5" w:rsidP="00DA0029">
      <w:pPr>
        <w:pStyle w:val="ListParagraph"/>
        <w:numPr>
          <w:ilvl w:val="0"/>
          <w:numId w:val="14"/>
        </w:numPr>
      </w:pPr>
      <w:r>
        <w:t xml:space="preserve">The </w:t>
      </w:r>
      <w:r w:rsidR="001762F2" w:rsidRPr="001762F2">
        <w:t>relationship between two variables.</w:t>
      </w:r>
    </w:p>
    <w:p w14:paraId="775844EA" w14:textId="25BA39F1" w:rsidR="001762F2" w:rsidRDefault="00E45792" w:rsidP="00DA0029">
      <w:pPr>
        <w:pStyle w:val="ListParagraph"/>
        <w:numPr>
          <w:ilvl w:val="0"/>
          <w:numId w:val="14"/>
        </w:numPr>
      </w:pPr>
      <w:r>
        <w:t>T</w:t>
      </w:r>
      <w:r w:rsidR="007A2BF2">
        <w:t xml:space="preserve">he </w:t>
      </w:r>
      <w:r w:rsidR="007A2BF2" w:rsidRPr="007A2BF2">
        <w:t xml:space="preserve">relationship between </w:t>
      </w:r>
      <w:r>
        <w:t>multiple (2+)</w:t>
      </w:r>
      <w:r w:rsidR="007A2BF2" w:rsidRPr="007A2BF2">
        <w:t xml:space="preserve"> variables.</w:t>
      </w:r>
    </w:p>
    <w:p w14:paraId="5922FE2A" w14:textId="77777777" w:rsidR="007A2BF2" w:rsidRDefault="007A2BF2" w:rsidP="007A2BF2">
      <w:pPr>
        <w:pStyle w:val="ListParagraph"/>
      </w:pPr>
    </w:p>
    <w:p w14:paraId="6AAD14FE" w14:textId="77777777" w:rsidR="00A44347" w:rsidRDefault="00A44347" w:rsidP="007A2BF2">
      <w:pPr>
        <w:pStyle w:val="ListParagraph"/>
      </w:pPr>
    </w:p>
    <w:p w14:paraId="79F8EB2A" w14:textId="3A2DFB53" w:rsidR="00EF20A4" w:rsidRPr="00942A4E" w:rsidRDefault="006A77A7" w:rsidP="00DA0029">
      <w:pPr>
        <w:pStyle w:val="ListParagraph"/>
        <w:numPr>
          <w:ilvl w:val="0"/>
          <w:numId w:val="2"/>
        </w:numPr>
        <w:rPr>
          <w:b/>
        </w:rPr>
      </w:pPr>
      <w:r w:rsidRPr="00942A4E">
        <w:rPr>
          <w:b/>
        </w:rPr>
        <w:t>Objective</w:t>
      </w:r>
    </w:p>
    <w:p w14:paraId="2A27EE0C" w14:textId="5BCFAB7E" w:rsidR="00A96D86" w:rsidRDefault="006A77A7" w:rsidP="006A77A7">
      <w:bookmarkStart w:id="1" w:name="OLE_LINK6"/>
      <w:r w:rsidRPr="0086005A">
        <w:t xml:space="preserve">The primary objective of this project is to </w:t>
      </w:r>
      <w:r w:rsidR="00DC6A47" w:rsidRPr="00DC6A47">
        <w:t>analy</w:t>
      </w:r>
      <w:r w:rsidR="00DC6A47">
        <w:t>s</w:t>
      </w:r>
      <w:r w:rsidR="00DC6A47" w:rsidRPr="00DC6A47">
        <w:t>e</w:t>
      </w:r>
      <w:r w:rsidR="00F104B6">
        <w:t xml:space="preserve"> </w:t>
      </w:r>
      <w:r w:rsidR="00147796">
        <w:t xml:space="preserve">the internal dataset </w:t>
      </w:r>
      <w:r w:rsidR="00253FD5">
        <w:t>provided by</w:t>
      </w:r>
      <w:r w:rsidR="00147796">
        <w:t xml:space="preserve"> the </w:t>
      </w:r>
      <w:r w:rsidR="001B669D">
        <w:t>drug compan</w:t>
      </w:r>
      <w:r w:rsidR="00253FD5">
        <w:t xml:space="preserve">y to </w:t>
      </w:r>
      <w:r w:rsidR="00DC6A47" w:rsidRPr="00DC6A47">
        <w:t>gain meaningful insights into</w:t>
      </w:r>
      <w:r w:rsidR="00253FD5">
        <w:t xml:space="preserve"> the </w:t>
      </w:r>
      <w:r w:rsidR="00DC6A47" w:rsidRPr="00DC6A47">
        <w:t>various</w:t>
      </w:r>
      <w:r w:rsidR="004163BA">
        <w:t xml:space="preserve"> factors </w:t>
      </w:r>
      <w:r w:rsidR="00DC6A47" w:rsidRPr="00DC6A47">
        <w:t>influencing</w:t>
      </w:r>
      <w:r w:rsidR="004163BA">
        <w:t xml:space="preserve"> diabetes.</w:t>
      </w:r>
      <w:r w:rsidR="00DC6A47">
        <w:t xml:space="preserve"> </w:t>
      </w:r>
      <w:r w:rsidR="00DA2370" w:rsidRPr="00DA2370">
        <w:t>This research aims to explore the relationships between key attributes</w:t>
      </w:r>
      <w:r w:rsidR="0043051F" w:rsidRPr="0043051F">
        <w:t xml:space="preserve"> among others, to better understand their impact on diabetes prevalence and progression.</w:t>
      </w:r>
      <w:r w:rsidR="00642E9F" w:rsidRPr="00642E9F">
        <w:t xml:space="preserve"> By identifying patterns, correlations, and trends within the dataset, the study seeks to uncover actionable insights that can inform targeted interventions, preventive measures, and treatment strategies. Ultimately, the findings will provide valuable data-driven recommendations to support the drug company in developing more effective solutions for diabetes management and prevention.</w:t>
      </w:r>
    </w:p>
    <w:p w14:paraId="7E55037A" w14:textId="77777777" w:rsidR="00942A4E" w:rsidRDefault="00942A4E" w:rsidP="006A77A7"/>
    <w:p w14:paraId="0C3D17DF" w14:textId="77777777" w:rsidR="00942A4E" w:rsidRDefault="00942A4E" w:rsidP="006A77A7"/>
    <w:p w14:paraId="609A5552" w14:textId="77777777" w:rsidR="00942A4E" w:rsidRDefault="00942A4E" w:rsidP="006A77A7"/>
    <w:p w14:paraId="04516CBC" w14:textId="77777777" w:rsidR="00942A4E" w:rsidRDefault="00942A4E" w:rsidP="006A77A7"/>
    <w:p w14:paraId="509A2D6A" w14:textId="0323E7E5" w:rsidR="00A0220F" w:rsidRDefault="00A0220F" w:rsidP="00DA0029">
      <w:pPr>
        <w:pStyle w:val="Heading2"/>
        <w:numPr>
          <w:ilvl w:val="0"/>
          <w:numId w:val="8"/>
        </w:numPr>
      </w:pPr>
      <w:bookmarkStart w:id="2" w:name="_Toc183177909"/>
      <w:bookmarkEnd w:id="1"/>
      <w:r>
        <w:lastRenderedPageBreak/>
        <w:t>Univariate Analysis</w:t>
      </w:r>
      <w:bookmarkEnd w:id="2"/>
    </w:p>
    <w:p w14:paraId="5952BD33" w14:textId="3350B366" w:rsidR="00766193" w:rsidRPr="00BE306D" w:rsidRDefault="004D4F97" w:rsidP="00DA0029">
      <w:pPr>
        <w:pStyle w:val="Heading3"/>
        <w:numPr>
          <w:ilvl w:val="1"/>
          <w:numId w:val="6"/>
        </w:numPr>
      </w:pPr>
      <w:bookmarkStart w:id="3" w:name="OLE_LINK2"/>
      <w:bookmarkStart w:id="4" w:name="_Toc183177910"/>
      <w:r w:rsidRPr="00BE306D">
        <w:t>Categorical Variables</w:t>
      </w:r>
      <w:bookmarkEnd w:id="4"/>
    </w:p>
    <w:p w14:paraId="0ED59F50" w14:textId="6B366E2A" w:rsidR="0053624A" w:rsidRPr="00FF0AD7" w:rsidRDefault="00BE07F9" w:rsidP="00DA0029">
      <w:pPr>
        <w:pStyle w:val="ListParagraph"/>
        <w:numPr>
          <w:ilvl w:val="0"/>
          <w:numId w:val="4"/>
        </w:numPr>
        <w:rPr>
          <w:b/>
          <w:bCs/>
        </w:rPr>
      </w:pPr>
      <w:r>
        <w:rPr>
          <w:b/>
          <w:bCs/>
        </w:rPr>
        <w:t xml:space="preserve">Distribution </w:t>
      </w:r>
      <w:r w:rsidR="00417822" w:rsidRPr="00FF0AD7">
        <w:rPr>
          <w:b/>
          <w:bCs/>
        </w:rPr>
        <w:t>Statistics</w:t>
      </w:r>
    </w:p>
    <w:p w14:paraId="69A4FA3B" w14:textId="77777777" w:rsidR="00735F9A" w:rsidRDefault="00735F9A" w:rsidP="00735F9A">
      <w:r w:rsidRPr="004D4F97">
        <w:t>Attributes</w:t>
      </w:r>
      <w:r>
        <w:t xml:space="preserve"> and</w:t>
      </w:r>
      <w:r w:rsidRPr="004D4F97">
        <w:t xml:space="preserve"> </w:t>
      </w:r>
      <w:r>
        <w:t xml:space="preserve">unique counts: (please check the full list of categorical attributes in Appendix – Table 1) </w:t>
      </w:r>
    </w:p>
    <w:p w14:paraId="792091F5" w14:textId="77777777" w:rsidR="00735F9A" w:rsidRDefault="00735F9A" w:rsidP="00735F9A">
      <w:pPr>
        <w:pStyle w:val="ListParagraph"/>
        <w:numPr>
          <w:ilvl w:val="0"/>
          <w:numId w:val="16"/>
        </w:numPr>
      </w:pPr>
      <w:r w:rsidRPr="00991B43">
        <w:rPr>
          <w:b/>
          <w:bCs/>
        </w:rPr>
        <w:t>gender</w:t>
      </w:r>
      <w:r w:rsidRPr="006B4C9C">
        <w:t xml:space="preserve">: </w:t>
      </w:r>
      <w:r>
        <w:t xml:space="preserve">2 - </w:t>
      </w:r>
      <w:r w:rsidRPr="006B4C9C">
        <w:t>Male, Female</w:t>
      </w:r>
    </w:p>
    <w:p w14:paraId="718C4CC0" w14:textId="77777777" w:rsidR="00735F9A" w:rsidRPr="00CF3441" w:rsidRDefault="00735F9A" w:rsidP="00735F9A">
      <w:pPr>
        <w:pStyle w:val="ListParagraph"/>
        <w:numPr>
          <w:ilvl w:val="0"/>
          <w:numId w:val="16"/>
        </w:numPr>
        <w:rPr>
          <w:rFonts w:ascii="Calibri" w:eastAsia="Times New Roman" w:hAnsi="Calibri" w:cs="Calibri"/>
          <w:color w:val="000000"/>
          <w:kern w:val="0"/>
          <w:sz w:val="22"/>
          <w:szCs w:val="22"/>
          <w:lang w:eastAsia="zh-CN"/>
          <w14:ligatures w14:val="none"/>
        </w:rPr>
      </w:pPr>
      <w:proofErr w:type="spellStart"/>
      <w:r w:rsidRPr="00CF3441">
        <w:rPr>
          <w:b/>
          <w:bCs/>
        </w:rPr>
        <w:t>diet_type</w:t>
      </w:r>
      <w:proofErr w:type="spellEnd"/>
      <w:r w:rsidRPr="006B4C9C">
        <w:t xml:space="preserve">: </w:t>
      </w:r>
      <w:r>
        <w:t>12 -</w:t>
      </w:r>
      <w:r w:rsidRPr="006B4C9C">
        <w:t xml:space="preserve"> </w:t>
      </w:r>
      <w:r w:rsidRPr="00CF3441">
        <w:t>Pescatarian, Atkins, Vegetarian, Mediterranean, Raw Food, Paleo, Ketogenic, Gluten Free, Weight Watchers, Carnivore, Vegan, Low Carb</w:t>
      </w:r>
    </w:p>
    <w:p w14:paraId="2E695F68" w14:textId="77777777" w:rsidR="00735F9A" w:rsidRDefault="00735F9A" w:rsidP="00735F9A">
      <w:pPr>
        <w:pStyle w:val="ListParagraph"/>
        <w:numPr>
          <w:ilvl w:val="0"/>
          <w:numId w:val="16"/>
        </w:numPr>
      </w:pPr>
      <w:r w:rsidRPr="006B4C9C">
        <w:t xml:space="preserve"> </w:t>
      </w:r>
      <w:proofErr w:type="spellStart"/>
      <w:r w:rsidRPr="00991B43">
        <w:rPr>
          <w:b/>
          <w:bCs/>
        </w:rPr>
        <w:t>star_sign</w:t>
      </w:r>
      <w:proofErr w:type="spellEnd"/>
      <w:r w:rsidRPr="006B4C9C">
        <w:t>: 1</w:t>
      </w:r>
      <w:r>
        <w:t xml:space="preserve">2 – </w:t>
      </w:r>
      <w:proofErr w:type="spellStart"/>
      <w:r>
        <w:t>Cancee</w:t>
      </w:r>
      <w:proofErr w:type="spellEnd"/>
      <w:r>
        <w:t>, Sagittarius, Scorpio, Virgo, Aries, Aquarius, Gemini, Libra, Taurus, Capricorn, Pisces, Leo</w:t>
      </w:r>
    </w:p>
    <w:p w14:paraId="1B7DE3C9" w14:textId="77777777" w:rsidR="00735F9A" w:rsidRDefault="00735F9A" w:rsidP="00735F9A">
      <w:pPr>
        <w:pStyle w:val="ListParagraph"/>
        <w:numPr>
          <w:ilvl w:val="0"/>
          <w:numId w:val="16"/>
        </w:numPr>
      </w:pPr>
      <w:proofErr w:type="spellStart"/>
      <w:r w:rsidRPr="00991B43">
        <w:rPr>
          <w:b/>
          <w:bCs/>
        </w:rPr>
        <w:t>social_media_usage</w:t>
      </w:r>
      <w:proofErr w:type="spellEnd"/>
      <w:r w:rsidRPr="006B4C9C">
        <w:t xml:space="preserve">: </w:t>
      </w:r>
      <w:r>
        <w:t>4 - Never</w:t>
      </w:r>
      <w:r w:rsidRPr="006B4C9C">
        <w:t xml:space="preserve">, </w:t>
      </w:r>
      <w:r>
        <w:t xml:space="preserve">Occasionally, </w:t>
      </w:r>
      <w:r w:rsidRPr="006B4C9C">
        <w:t>M</w:t>
      </w:r>
      <w:r>
        <w:t>oderate</w:t>
      </w:r>
      <w:r w:rsidRPr="006B4C9C">
        <w:t xml:space="preserve">, </w:t>
      </w:r>
      <w:r>
        <w:t>Excessive</w:t>
      </w:r>
    </w:p>
    <w:p w14:paraId="4798690A" w14:textId="77777777" w:rsidR="00735F9A" w:rsidRDefault="00735F9A" w:rsidP="00735F9A">
      <w:pPr>
        <w:pStyle w:val="ListParagraph"/>
        <w:numPr>
          <w:ilvl w:val="0"/>
          <w:numId w:val="16"/>
        </w:numPr>
      </w:pPr>
      <w:proofErr w:type="spellStart"/>
      <w:r w:rsidRPr="00991B43">
        <w:rPr>
          <w:b/>
          <w:bCs/>
        </w:rPr>
        <w:t>physical_activity_level</w:t>
      </w:r>
      <w:proofErr w:type="spellEnd"/>
      <w:r w:rsidRPr="006B4C9C">
        <w:t xml:space="preserve">: </w:t>
      </w:r>
      <w:r>
        <w:t>5 -</w:t>
      </w:r>
      <w:r w:rsidRPr="006B4C9C">
        <w:t xml:space="preserve"> Sedentary, </w:t>
      </w:r>
      <w:r>
        <w:t xml:space="preserve">Lightly Active, </w:t>
      </w:r>
      <w:r w:rsidRPr="006B4C9C">
        <w:t>Moderate</w:t>
      </w:r>
      <w:r>
        <w:t>ly Active</w:t>
      </w:r>
      <w:r w:rsidRPr="006B4C9C">
        <w:t xml:space="preserve">, </w:t>
      </w:r>
      <w:r>
        <w:t>Very Active, Extremely Active</w:t>
      </w:r>
    </w:p>
    <w:p w14:paraId="3D02885D" w14:textId="77777777" w:rsidR="00735F9A" w:rsidRDefault="00735F9A" w:rsidP="00735F9A">
      <w:pPr>
        <w:pStyle w:val="ListParagraph"/>
        <w:numPr>
          <w:ilvl w:val="0"/>
          <w:numId w:val="16"/>
        </w:numPr>
      </w:pPr>
      <w:r w:rsidRPr="00991B43">
        <w:rPr>
          <w:b/>
          <w:bCs/>
        </w:rPr>
        <w:t>stress_level</w:t>
      </w:r>
      <w:r w:rsidRPr="006B4C9C">
        <w:t>:</w:t>
      </w:r>
      <w:r>
        <w:t>4 -</w:t>
      </w:r>
      <w:r w:rsidRPr="006B4C9C">
        <w:t xml:space="preserve"> </w:t>
      </w:r>
      <w:r>
        <w:t>Low, Moderate, Elevated, Extreme</w:t>
      </w:r>
    </w:p>
    <w:p w14:paraId="2536288F" w14:textId="77777777" w:rsidR="00735F9A" w:rsidRDefault="00735F9A" w:rsidP="00735F9A">
      <w:pPr>
        <w:pStyle w:val="ListParagraph"/>
        <w:numPr>
          <w:ilvl w:val="0"/>
          <w:numId w:val="16"/>
        </w:numPr>
      </w:pPr>
      <w:proofErr w:type="spellStart"/>
      <w:r w:rsidRPr="006B4C9C">
        <w:rPr>
          <w:b/>
          <w:bCs/>
        </w:rPr>
        <w:t>alcohol_consumption</w:t>
      </w:r>
      <w:proofErr w:type="spellEnd"/>
      <w:r w:rsidRPr="006B4C9C">
        <w:t xml:space="preserve">: </w:t>
      </w:r>
      <w:r>
        <w:t xml:space="preserve">4 - </w:t>
      </w:r>
      <w:r w:rsidRPr="006B4C9C">
        <w:t xml:space="preserve">None, </w:t>
      </w:r>
      <w:r>
        <w:t>Light, Moderate, Heavy</w:t>
      </w:r>
    </w:p>
    <w:p w14:paraId="0F3C98E1" w14:textId="77777777" w:rsidR="00735F9A" w:rsidRPr="00735F9A" w:rsidRDefault="00735F9A" w:rsidP="00735F9A">
      <w:pPr>
        <w:rPr>
          <w:b/>
          <w:bCs/>
        </w:rPr>
      </w:pPr>
    </w:p>
    <w:p w14:paraId="2564E336" w14:textId="214F5D61" w:rsidR="0053624A" w:rsidRDefault="00417822" w:rsidP="00DA0029">
      <w:pPr>
        <w:pStyle w:val="ListParagraph"/>
        <w:numPr>
          <w:ilvl w:val="0"/>
          <w:numId w:val="4"/>
        </w:numPr>
        <w:rPr>
          <w:b/>
          <w:bCs/>
        </w:rPr>
      </w:pPr>
      <w:r>
        <w:rPr>
          <w:b/>
          <w:bCs/>
        </w:rPr>
        <w:t xml:space="preserve">Distribution </w:t>
      </w:r>
      <w:r w:rsidR="004D4F97" w:rsidRPr="0053624A">
        <w:rPr>
          <w:b/>
          <w:bCs/>
        </w:rPr>
        <w:t>Visuali</w:t>
      </w:r>
      <w:r w:rsidR="00735F9A">
        <w:rPr>
          <w:b/>
          <w:bCs/>
        </w:rPr>
        <w:t>s</w:t>
      </w:r>
      <w:r w:rsidR="004D4F97" w:rsidRPr="0053624A">
        <w:rPr>
          <w:b/>
          <w:bCs/>
        </w:rPr>
        <w:t>ation</w:t>
      </w:r>
    </w:p>
    <w:p w14:paraId="0778AF5F" w14:textId="3E8CE453" w:rsidR="00E63B27" w:rsidRDefault="00E63B27" w:rsidP="00E63B27">
      <w:pPr>
        <w:rPr>
          <w:lang w:eastAsia="en-GB"/>
        </w:rPr>
      </w:pPr>
      <w:r>
        <w:rPr>
          <w:lang w:eastAsia="en-GB"/>
        </w:rPr>
        <w:t>The below charts show the following:</w:t>
      </w:r>
    </w:p>
    <w:p w14:paraId="3A7BC362" w14:textId="5A40CA80" w:rsidR="00E63B27" w:rsidRPr="00E63B27" w:rsidRDefault="00E63B27" w:rsidP="00E63B27">
      <w:pPr>
        <w:pStyle w:val="ListParagraph"/>
        <w:numPr>
          <w:ilvl w:val="0"/>
          <w:numId w:val="50"/>
        </w:numPr>
        <w:rPr>
          <w:lang w:eastAsia="en-GB"/>
        </w:rPr>
      </w:pPr>
      <w:r w:rsidRPr="00E63B27">
        <w:rPr>
          <w:lang w:eastAsia="en-GB"/>
        </w:rPr>
        <w:t>Hypertension: Most of the population (64%) does not have hypertension, while 16.2% are hypertensive, and 19.8% of the data is missing.</w:t>
      </w:r>
    </w:p>
    <w:p w14:paraId="39035C05" w14:textId="1E284F97" w:rsidR="00E63B27" w:rsidRPr="00E63B27" w:rsidRDefault="00E63B27" w:rsidP="00E63B27">
      <w:pPr>
        <w:pStyle w:val="ListParagraph"/>
        <w:numPr>
          <w:ilvl w:val="0"/>
          <w:numId w:val="50"/>
        </w:numPr>
        <w:rPr>
          <w:lang w:eastAsia="en-GB"/>
        </w:rPr>
      </w:pPr>
      <w:r w:rsidRPr="00E63B27">
        <w:rPr>
          <w:lang w:eastAsia="en-GB"/>
        </w:rPr>
        <w:t>Family Diabetes History: A significant portion (55.7%) has no family history of diabetes, 24.1% have a family history, and 20.1% of the data is missing.</w:t>
      </w:r>
    </w:p>
    <w:p w14:paraId="541DA99C" w14:textId="6E0EC9A9" w:rsidR="00E63B27" w:rsidRPr="00E63B27" w:rsidRDefault="00E63B27" w:rsidP="00E63B27">
      <w:pPr>
        <w:pStyle w:val="ListParagraph"/>
        <w:numPr>
          <w:ilvl w:val="0"/>
          <w:numId w:val="50"/>
        </w:numPr>
        <w:rPr>
          <w:lang w:eastAsia="en-GB"/>
        </w:rPr>
      </w:pPr>
      <w:r w:rsidRPr="00E63B27">
        <w:rPr>
          <w:lang w:eastAsia="en-GB"/>
        </w:rPr>
        <w:t>Diabetes: Most of the population (76.6%) has diabetes, while only 3.6% are non-diabetic, with 19.8% of the data missing.</w:t>
      </w:r>
    </w:p>
    <w:p w14:paraId="08991B38" w14:textId="77777777" w:rsidR="00FD6E76" w:rsidRDefault="00621CF9" w:rsidP="00FD6E76">
      <w:pPr>
        <w:keepNext/>
      </w:pPr>
      <w:r>
        <w:rPr>
          <w:noProof/>
        </w:rPr>
        <w:lastRenderedPageBreak/>
        <w:drawing>
          <wp:inline distT="0" distB="0" distL="0" distR="0" wp14:anchorId="7DF2CA1D" wp14:editId="6640AB13">
            <wp:extent cx="2463800" cy="2359025"/>
            <wp:effectExtent l="0" t="0" r="0" b="3175"/>
            <wp:docPr id="15" name="Picture 14" descr="hypertension_pie_chart.png">
              <a:extLst xmlns:a="http://schemas.openxmlformats.org/drawingml/2006/main">
                <a:ext uri="{FF2B5EF4-FFF2-40B4-BE49-F238E27FC236}">
                  <a16:creationId xmlns:a16="http://schemas.microsoft.com/office/drawing/2014/main" id="{00000000-0008-0000-0500-00000F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hypertension_pie_chart.png">
                      <a:extLst>
                        <a:ext uri="{FF2B5EF4-FFF2-40B4-BE49-F238E27FC236}">
                          <a16:creationId xmlns:a16="http://schemas.microsoft.com/office/drawing/2014/main" id="{00000000-0008-0000-0500-00000F000000}"/>
                        </a:ext>
                      </a:extLst>
                    </pic:cNvPr>
                    <pic:cNvPicPr>
                      <a:picLocks noChangeAspect="1"/>
                    </pic:cNvPicPr>
                  </pic:nvPicPr>
                  <pic:blipFill>
                    <a:blip r:embed="rId12"/>
                    <a:stretch>
                      <a:fillRect/>
                    </a:stretch>
                  </pic:blipFill>
                  <pic:spPr>
                    <a:xfrm>
                      <a:off x="0" y="0"/>
                      <a:ext cx="2463800" cy="2359025"/>
                    </a:xfrm>
                    <a:prstGeom prst="rect">
                      <a:avLst/>
                    </a:prstGeom>
                  </pic:spPr>
                </pic:pic>
              </a:graphicData>
            </a:graphic>
          </wp:inline>
        </w:drawing>
      </w:r>
      <w:r>
        <w:rPr>
          <w:noProof/>
        </w:rPr>
        <w:drawing>
          <wp:inline distT="0" distB="0" distL="0" distR="0" wp14:anchorId="3A8DA77C" wp14:editId="675F0B6C">
            <wp:extent cx="2436495" cy="2332990"/>
            <wp:effectExtent l="0" t="0" r="1905" b="0"/>
            <wp:docPr id="16" name="Picture 15" descr="family_diabetes_history_pie_chart.png">
              <a:extLst xmlns:a="http://schemas.openxmlformats.org/drawingml/2006/main">
                <a:ext uri="{FF2B5EF4-FFF2-40B4-BE49-F238E27FC236}">
                  <a16:creationId xmlns:a16="http://schemas.microsoft.com/office/drawing/2014/main" id="{00000000-0008-0000-0500-000010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family_diabetes_history_pie_chart.png">
                      <a:extLst>
                        <a:ext uri="{FF2B5EF4-FFF2-40B4-BE49-F238E27FC236}">
                          <a16:creationId xmlns:a16="http://schemas.microsoft.com/office/drawing/2014/main" id="{00000000-0008-0000-0500-000010000000}"/>
                        </a:ext>
                      </a:extLst>
                    </pic:cNvPr>
                    <pic:cNvPicPr>
                      <a:picLocks noChangeAspect="1"/>
                    </pic:cNvPicPr>
                  </pic:nvPicPr>
                  <pic:blipFill>
                    <a:blip r:embed="rId13"/>
                    <a:stretch>
                      <a:fillRect/>
                    </a:stretch>
                  </pic:blipFill>
                  <pic:spPr>
                    <a:xfrm>
                      <a:off x="0" y="0"/>
                      <a:ext cx="2436495" cy="2332990"/>
                    </a:xfrm>
                    <a:prstGeom prst="rect">
                      <a:avLst/>
                    </a:prstGeom>
                  </pic:spPr>
                </pic:pic>
              </a:graphicData>
            </a:graphic>
          </wp:inline>
        </w:drawing>
      </w:r>
      <w:r w:rsidR="00816AAA">
        <w:rPr>
          <w:noProof/>
        </w:rPr>
        <w:drawing>
          <wp:inline distT="0" distB="0" distL="0" distR="0" wp14:anchorId="2479984B" wp14:editId="54A02EE6">
            <wp:extent cx="2607398" cy="2394535"/>
            <wp:effectExtent l="0" t="0" r="0" b="6350"/>
            <wp:docPr id="758193616" name="Picture 31" descr="diabetes_pie_chart.png">
              <a:extLst xmlns:a="http://schemas.openxmlformats.org/drawingml/2006/main">
                <a:ext uri="{FF2B5EF4-FFF2-40B4-BE49-F238E27FC236}">
                  <a16:creationId xmlns:a16="http://schemas.microsoft.com/office/drawing/2014/main" id="{00000000-0008-0000-0500-000011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diabetes_pie_chart.png">
                      <a:extLst>
                        <a:ext uri="{FF2B5EF4-FFF2-40B4-BE49-F238E27FC236}">
                          <a16:creationId xmlns:a16="http://schemas.microsoft.com/office/drawing/2014/main" id="{00000000-0008-0000-0500-000011000000}"/>
                        </a:ext>
                      </a:extLst>
                    </pic:cNvPr>
                    <pic:cNvPicPr>
                      <a:picLocks noChangeAspect="1"/>
                    </pic:cNvPicPr>
                  </pic:nvPicPr>
                  <pic:blipFill>
                    <a:blip r:embed="rId14"/>
                    <a:stretch>
                      <a:fillRect/>
                    </a:stretch>
                  </pic:blipFill>
                  <pic:spPr>
                    <a:xfrm>
                      <a:off x="0" y="0"/>
                      <a:ext cx="2646627" cy="2430562"/>
                    </a:xfrm>
                    <a:prstGeom prst="rect">
                      <a:avLst/>
                    </a:prstGeom>
                  </pic:spPr>
                </pic:pic>
              </a:graphicData>
            </a:graphic>
          </wp:inline>
        </w:drawing>
      </w:r>
    </w:p>
    <w:p w14:paraId="29255911" w14:textId="02CC28F7" w:rsidR="00E7464F" w:rsidRPr="004D4F97" w:rsidRDefault="00FD6E76" w:rsidP="00FD6E76">
      <w:pPr>
        <w:pStyle w:val="Caption"/>
      </w:pPr>
      <w:r>
        <w:t xml:space="preserve">Figure </w:t>
      </w:r>
      <w:r>
        <w:fldChar w:fldCharType="begin"/>
      </w:r>
      <w:r>
        <w:instrText xml:space="preserve"> SEQ Figure \* ARABIC </w:instrText>
      </w:r>
      <w:r>
        <w:fldChar w:fldCharType="separate"/>
      </w:r>
      <w:r w:rsidR="00C10107">
        <w:rPr>
          <w:noProof/>
        </w:rPr>
        <w:t>1</w:t>
      </w:r>
      <w:r>
        <w:fldChar w:fldCharType="end"/>
      </w:r>
      <w:r>
        <w:t xml:space="preserve">: Set of bar charts for distribution of diabetes, </w:t>
      </w:r>
      <w:proofErr w:type="spellStart"/>
      <w:r>
        <w:t>family_diabete</w:t>
      </w:r>
      <w:r w:rsidR="004474BF">
        <w:t>s</w:t>
      </w:r>
      <w:r>
        <w:t>_history</w:t>
      </w:r>
      <w:proofErr w:type="spellEnd"/>
      <w:r>
        <w:t>, and hypertension</w:t>
      </w:r>
    </w:p>
    <w:p w14:paraId="7B85BC87" w14:textId="2A805E14" w:rsidR="007953DF" w:rsidRPr="007953DF" w:rsidRDefault="007953DF" w:rsidP="00DA0029">
      <w:pPr>
        <w:pStyle w:val="ListParagraph"/>
        <w:numPr>
          <w:ilvl w:val="0"/>
          <w:numId w:val="4"/>
        </w:numPr>
        <w:rPr>
          <w:b/>
          <w:bCs/>
        </w:rPr>
      </w:pPr>
      <w:r>
        <w:rPr>
          <w:b/>
          <w:bCs/>
        </w:rPr>
        <w:t>Key Insights</w:t>
      </w:r>
    </w:p>
    <w:bookmarkEnd w:id="3"/>
    <w:p w14:paraId="30060504" w14:textId="1C615A58" w:rsidR="00A0095C" w:rsidRPr="00A0095C" w:rsidRDefault="007E1626" w:rsidP="00A0095C">
      <w:pPr>
        <w:numPr>
          <w:ilvl w:val="0"/>
          <w:numId w:val="18"/>
        </w:numPr>
        <w:spacing w:before="100" w:beforeAutospacing="1" w:after="100" w:afterAutospacing="1" w:line="240" w:lineRule="auto"/>
      </w:pPr>
      <w:r w:rsidRPr="00A0095C">
        <w:t>Most of</w:t>
      </w:r>
      <w:r w:rsidR="00A0095C" w:rsidRPr="00A0095C">
        <w:t xml:space="preserve"> the population is </w:t>
      </w:r>
      <w:r w:rsidR="00A0095C" w:rsidRPr="00A0095C">
        <w:rPr>
          <w:b/>
          <w:bCs/>
        </w:rPr>
        <w:t>male</w:t>
      </w:r>
      <w:r w:rsidR="00A0095C" w:rsidRPr="00A0095C">
        <w:t>.</w:t>
      </w:r>
    </w:p>
    <w:p w14:paraId="261896A0" w14:textId="3155D0C7" w:rsidR="00B44CC8" w:rsidRDefault="00B44CC8" w:rsidP="00A0095C">
      <w:pPr>
        <w:numPr>
          <w:ilvl w:val="0"/>
          <w:numId w:val="18"/>
        </w:numPr>
        <w:spacing w:before="100" w:beforeAutospacing="1" w:after="100" w:afterAutospacing="1" w:line="240" w:lineRule="auto"/>
      </w:pPr>
      <w:r>
        <w:t xml:space="preserve">Diet type, star sign, </w:t>
      </w:r>
      <w:r w:rsidR="00905EFF">
        <w:t xml:space="preserve">stress level, </w:t>
      </w:r>
      <w:r>
        <w:t xml:space="preserve">and social media usage </w:t>
      </w:r>
      <w:r w:rsidR="009A4025">
        <w:t xml:space="preserve">are evenly distributed </w:t>
      </w:r>
    </w:p>
    <w:p w14:paraId="2B6C61BB" w14:textId="77777777" w:rsidR="00A0095C" w:rsidRPr="00A0095C" w:rsidRDefault="00A0095C" w:rsidP="00A0095C">
      <w:pPr>
        <w:numPr>
          <w:ilvl w:val="0"/>
          <w:numId w:val="18"/>
        </w:numPr>
        <w:spacing w:before="100" w:beforeAutospacing="1" w:after="100" w:afterAutospacing="1" w:line="240" w:lineRule="auto"/>
      </w:pPr>
      <w:r w:rsidRPr="00A0095C">
        <w:t xml:space="preserve">A </w:t>
      </w:r>
      <w:r w:rsidRPr="00A0095C">
        <w:rPr>
          <w:b/>
          <w:bCs/>
        </w:rPr>
        <w:t>sedentary physical activity level</w:t>
      </w:r>
      <w:r w:rsidRPr="00A0095C">
        <w:t xml:space="preserve"> is predominant.</w:t>
      </w:r>
    </w:p>
    <w:p w14:paraId="019C8E98" w14:textId="1BAAC972" w:rsidR="00A0095C" w:rsidRDefault="00A0095C" w:rsidP="00A0095C">
      <w:pPr>
        <w:numPr>
          <w:ilvl w:val="0"/>
          <w:numId w:val="18"/>
        </w:numPr>
        <w:spacing w:before="100" w:beforeAutospacing="1" w:after="100" w:afterAutospacing="1" w:line="240" w:lineRule="auto"/>
      </w:pPr>
      <w:r w:rsidRPr="00A0095C">
        <w:rPr>
          <w:b/>
          <w:bCs/>
        </w:rPr>
        <w:t>Heavy alcohol consumption</w:t>
      </w:r>
      <w:r w:rsidRPr="00A0095C">
        <w:t xml:space="preserve"> is the most prevalent behaviour.</w:t>
      </w:r>
    </w:p>
    <w:p w14:paraId="39DBB5A4" w14:textId="1CD7C5F8" w:rsidR="00183E08" w:rsidRPr="00816AAA" w:rsidRDefault="00C71DEC" w:rsidP="00A0095C">
      <w:pPr>
        <w:numPr>
          <w:ilvl w:val="0"/>
          <w:numId w:val="18"/>
        </w:numPr>
        <w:spacing w:before="100" w:beforeAutospacing="1" w:after="100" w:afterAutospacing="1" w:line="240" w:lineRule="auto"/>
      </w:pPr>
      <w:r>
        <w:t xml:space="preserve">Approximately a quarter </w:t>
      </w:r>
      <w:r w:rsidR="008478FC">
        <w:t xml:space="preserve">of population has </w:t>
      </w:r>
      <w:r w:rsidR="008478FC" w:rsidRPr="00C71DEC">
        <w:rPr>
          <w:b/>
          <w:bCs/>
        </w:rPr>
        <w:t>family diabetes history</w:t>
      </w:r>
    </w:p>
    <w:p w14:paraId="06884551" w14:textId="6C306CFC" w:rsidR="00816AAA" w:rsidRPr="00A0095C" w:rsidRDefault="003F09BA" w:rsidP="00A0095C">
      <w:pPr>
        <w:numPr>
          <w:ilvl w:val="0"/>
          <w:numId w:val="18"/>
        </w:numPr>
        <w:spacing w:before="100" w:beforeAutospacing="1" w:after="100" w:afterAutospacing="1" w:line="240" w:lineRule="auto"/>
      </w:pPr>
      <w:r w:rsidRPr="003F09BA">
        <w:t>Most of the population has</w:t>
      </w:r>
      <w:r>
        <w:rPr>
          <w:b/>
          <w:bCs/>
        </w:rPr>
        <w:t xml:space="preserve"> Diabetes </w:t>
      </w:r>
    </w:p>
    <w:p w14:paraId="51F61E8B" w14:textId="387C09FC" w:rsidR="00A0095C" w:rsidRDefault="00A0095C" w:rsidP="00A0095C">
      <w:pPr>
        <w:spacing w:before="100" w:beforeAutospacing="1" w:after="100" w:afterAutospacing="1" w:line="240" w:lineRule="auto"/>
      </w:pPr>
      <w:r w:rsidRPr="00A0095C">
        <w:t>These insights suggest potential areas for targeted health interventions or deeper analysis to identify correlations between these characteristics and health outcomes</w:t>
      </w:r>
      <w:r>
        <w:t>.</w:t>
      </w:r>
    </w:p>
    <w:p w14:paraId="245BB00D" w14:textId="77777777" w:rsidR="00942A4E" w:rsidRDefault="00942A4E" w:rsidP="00A0095C">
      <w:pPr>
        <w:spacing w:before="100" w:beforeAutospacing="1" w:after="100" w:afterAutospacing="1" w:line="240" w:lineRule="auto"/>
      </w:pPr>
    </w:p>
    <w:p w14:paraId="2B259B1D" w14:textId="77777777" w:rsidR="00942A4E" w:rsidRDefault="00942A4E" w:rsidP="00A0095C">
      <w:pPr>
        <w:spacing w:before="100" w:beforeAutospacing="1" w:after="100" w:afterAutospacing="1" w:line="240" w:lineRule="auto"/>
      </w:pPr>
    </w:p>
    <w:p w14:paraId="4058C131" w14:textId="77777777" w:rsidR="007920A4" w:rsidRPr="004D4F97" w:rsidRDefault="007920A4" w:rsidP="00A0095C">
      <w:pPr>
        <w:spacing w:before="100" w:beforeAutospacing="1" w:after="100" w:afterAutospacing="1" w:line="240" w:lineRule="auto"/>
      </w:pPr>
    </w:p>
    <w:p w14:paraId="6B9B9019" w14:textId="39FF2B65" w:rsidR="004D4F97" w:rsidRPr="00BE306D" w:rsidRDefault="004D4F97" w:rsidP="00DA0029">
      <w:pPr>
        <w:pStyle w:val="Heading3"/>
        <w:numPr>
          <w:ilvl w:val="1"/>
          <w:numId w:val="6"/>
        </w:numPr>
      </w:pPr>
      <w:bookmarkStart w:id="5" w:name="_Toc183177911"/>
      <w:r w:rsidRPr="00BE306D">
        <w:lastRenderedPageBreak/>
        <w:t>Numerical Variables</w:t>
      </w:r>
      <w:bookmarkEnd w:id="5"/>
    </w:p>
    <w:p w14:paraId="43E10500" w14:textId="25EAD5ED" w:rsidR="00A01574" w:rsidRPr="00A01574" w:rsidRDefault="00BE07F9" w:rsidP="00A01574">
      <w:pPr>
        <w:pStyle w:val="ListParagraph"/>
        <w:numPr>
          <w:ilvl w:val="2"/>
          <w:numId w:val="3"/>
        </w:numPr>
        <w:rPr>
          <w:b/>
          <w:bCs/>
        </w:rPr>
      </w:pPr>
      <w:r w:rsidRPr="00BE07F9">
        <w:rPr>
          <w:b/>
          <w:bCs/>
        </w:rPr>
        <w:t xml:space="preserve">Distribution </w:t>
      </w:r>
      <w:r w:rsidR="004D4F97" w:rsidRPr="00BE07F9">
        <w:rPr>
          <w:b/>
          <w:bCs/>
        </w:rPr>
        <w:t>Statistics</w:t>
      </w:r>
    </w:p>
    <w:p w14:paraId="6E7C760D" w14:textId="7ADDE5A0" w:rsidR="00FD6E76" w:rsidRDefault="00FD6E76" w:rsidP="00FD6E76">
      <w:pPr>
        <w:pStyle w:val="Caption"/>
        <w:keepNext/>
      </w:pPr>
      <w:r>
        <w:t xml:space="preserve">Table </w:t>
      </w:r>
      <w:r>
        <w:fldChar w:fldCharType="begin"/>
      </w:r>
      <w:r>
        <w:instrText xml:space="preserve"> SEQ Table \* ARABIC </w:instrText>
      </w:r>
      <w:r>
        <w:fldChar w:fldCharType="separate"/>
      </w:r>
      <w:r w:rsidR="00944C1D">
        <w:rPr>
          <w:noProof/>
        </w:rPr>
        <w:t>2</w:t>
      </w:r>
      <w:r>
        <w:fldChar w:fldCharType="end"/>
      </w:r>
      <w:r>
        <w:t>: Distribution of numerical variables</w:t>
      </w:r>
    </w:p>
    <w:tbl>
      <w:tblPr>
        <w:tblStyle w:val="TableGrid"/>
        <w:tblW w:w="9997" w:type="dxa"/>
        <w:tblInd w:w="-492" w:type="dxa"/>
        <w:tblLook w:val="04A0" w:firstRow="1" w:lastRow="0" w:firstColumn="1" w:lastColumn="0" w:noHBand="0" w:noVBand="1"/>
      </w:tblPr>
      <w:tblGrid>
        <w:gridCol w:w="2789"/>
        <w:gridCol w:w="774"/>
        <w:gridCol w:w="1053"/>
        <w:gridCol w:w="1053"/>
        <w:gridCol w:w="600"/>
        <w:gridCol w:w="718"/>
        <w:gridCol w:w="918"/>
        <w:gridCol w:w="718"/>
        <w:gridCol w:w="618"/>
        <w:gridCol w:w="756"/>
      </w:tblGrid>
      <w:tr w:rsidR="00FD6E76" w:rsidRPr="0097297F" w14:paraId="52D35D4C" w14:textId="77777777" w:rsidTr="00FD6E76">
        <w:trPr>
          <w:trHeight w:val="291"/>
        </w:trPr>
        <w:tc>
          <w:tcPr>
            <w:tcW w:w="2789" w:type="dxa"/>
            <w:shd w:val="clear" w:color="auto" w:fill="C00000"/>
            <w:noWrap/>
            <w:hideMark/>
          </w:tcPr>
          <w:p w14:paraId="2A89BA93" w14:textId="77777777" w:rsidR="00A01574" w:rsidRPr="00FD6E76" w:rsidRDefault="00A01574" w:rsidP="001C2F7F">
            <w:pPr>
              <w:jc w:val="center"/>
              <w:rPr>
                <w:rFonts w:ascii="Times New Roman" w:eastAsia="Times New Roman" w:hAnsi="Times New Roman" w:cs="Times New Roman"/>
                <w:color w:val="FFFFFF" w:themeColor="background1"/>
                <w:kern w:val="0"/>
                <w:lang w:eastAsia="zh-CN"/>
                <w14:ligatures w14:val="none"/>
              </w:rPr>
            </w:pPr>
            <w:bookmarkStart w:id="6" w:name="OLE_LINK3"/>
            <w:r w:rsidRPr="00FD6E76">
              <w:rPr>
                <w:rFonts w:ascii="Calibri" w:eastAsia="Times New Roman" w:hAnsi="Calibri" w:cs="Calibri"/>
                <w:b/>
                <w:bCs/>
                <w:color w:val="FFFFFF" w:themeColor="background1"/>
                <w:kern w:val="0"/>
                <w:sz w:val="22"/>
                <w:szCs w:val="22"/>
                <w:lang w:eastAsia="zh-CN"/>
                <w14:ligatures w14:val="none"/>
              </w:rPr>
              <w:t>Attributes</w:t>
            </w:r>
          </w:p>
        </w:tc>
        <w:tc>
          <w:tcPr>
            <w:tcW w:w="774" w:type="dxa"/>
            <w:shd w:val="clear" w:color="auto" w:fill="C00000"/>
            <w:noWrap/>
            <w:hideMark/>
          </w:tcPr>
          <w:p w14:paraId="00C770A0" w14:textId="77777777" w:rsidR="00A01574" w:rsidRPr="00FD6E76" w:rsidRDefault="00A01574"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Count</w:t>
            </w:r>
          </w:p>
        </w:tc>
        <w:tc>
          <w:tcPr>
            <w:tcW w:w="1053" w:type="dxa"/>
            <w:shd w:val="clear" w:color="auto" w:fill="C00000"/>
            <w:noWrap/>
            <w:hideMark/>
          </w:tcPr>
          <w:p w14:paraId="7E3847B8" w14:textId="77777777" w:rsidR="00A01574" w:rsidRPr="00FD6E76" w:rsidRDefault="00A01574"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Mean</w:t>
            </w:r>
          </w:p>
        </w:tc>
        <w:tc>
          <w:tcPr>
            <w:tcW w:w="1053" w:type="dxa"/>
            <w:shd w:val="clear" w:color="auto" w:fill="C00000"/>
            <w:noWrap/>
            <w:hideMark/>
          </w:tcPr>
          <w:p w14:paraId="50245461" w14:textId="77777777" w:rsidR="00A01574" w:rsidRPr="00FD6E76" w:rsidRDefault="00A01574" w:rsidP="001C2F7F">
            <w:pPr>
              <w:jc w:val="center"/>
              <w:rPr>
                <w:rFonts w:ascii="Calibri" w:eastAsia="Times New Roman" w:hAnsi="Calibri" w:cs="Calibri"/>
                <w:b/>
                <w:bCs/>
                <w:color w:val="FFFFFF" w:themeColor="background1"/>
                <w:kern w:val="0"/>
                <w:sz w:val="22"/>
                <w:szCs w:val="22"/>
                <w:lang w:eastAsia="zh-CN"/>
                <w14:ligatures w14:val="none"/>
              </w:rPr>
            </w:pPr>
            <w:proofErr w:type="spellStart"/>
            <w:r w:rsidRPr="00FD6E76">
              <w:rPr>
                <w:rFonts w:ascii="Calibri" w:eastAsia="Times New Roman" w:hAnsi="Calibri" w:cs="Calibri"/>
                <w:b/>
                <w:bCs/>
                <w:color w:val="FFFFFF" w:themeColor="background1"/>
                <w:kern w:val="0"/>
                <w:sz w:val="22"/>
                <w:szCs w:val="22"/>
                <w:lang w:eastAsia="zh-CN"/>
                <w14:ligatures w14:val="none"/>
              </w:rPr>
              <w:t>StdDev</w:t>
            </w:r>
            <w:proofErr w:type="spellEnd"/>
          </w:p>
        </w:tc>
        <w:tc>
          <w:tcPr>
            <w:tcW w:w="600" w:type="dxa"/>
            <w:shd w:val="clear" w:color="auto" w:fill="C00000"/>
            <w:noWrap/>
            <w:hideMark/>
          </w:tcPr>
          <w:p w14:paraId="1CC60041" w14:textId="77777777" w:rsidR="00A01574" w:rsidRPr="00FD6E76" w:rsidRDefault="00A01574"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Min</w:t>
            </w:r>
          </w:p>
        </w:tc>
        <w:tc>
          <w:tcPr>
            <w:tcW w:w="718" w:type="dxa"/>
            <w:shd w:val="clear" w:color="auto" w:fill="C00000"/>
            <w:noWrap/>
            <w:hideMark/>
          </w:tcPr>
          <w:p w14:paraId="7304907B" w14:textId="77777777" w:rsidR="00A01574" w:rsidRPr="00FD6E76" w:rsidRDefault="00A01574"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25%</w:t>
            </w:r>
          </w:p>
        </w:tc>
        <w:tc>
          <w:tcPr>
            <w:tcW w:w="918" w:type="dxa"/>
            <w:shd w:val="clear" w:color="auto" w:fill="C00000"/>
            <w:noWrap/>
            <w:hideMark/>
          </w:tcPr>
          <w:p w14:paraId="1127BAD8" w14:textId="77777777" w:rsidR="00A01574" w:rsidRPr="00FD6E76" w:rsidRDefault="00A01574"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Median</w:t>
            </w:r>
          </w:p>
        </w:tc>
        <w:tc>
          <w:tcPr>
            <w:tcW w:w="718" w:type="dxa"/>
            <w:shd w:val="clear" w:color="auto" w:fill="C00000"/>
            <w:noWrap/>
            <w:hideMark/>
          </w:tcPr>
          <w:p w14:paraId="3C37A332" w14:textId="77777777" w:rsidR="00A01574" w:rsidRPr="00FD6E76" w:rsidRDefault="00A01574"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75%</w:t>
            </w:r>
          </w:p>
        </w:tc>
        <w:tc>
          <w:tcPr>
            <w:tcW w:w="618" w:type="dxa"/>
            <w:shd w:val="clear" w:color="auto" w:fill="C00000"/>
            <w:noWrap/>
            <w:hideMark/>
          </w:tcPr>
          <w:p w14:paraId="3D7C8DE1" w14:textId="77777777" w:rsidR="00A01574" w:rsidRPr="00FD6E76" w:rsidRDefault="00A01574"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Max</w:t>
            </w:r>
          </w:p>
        </w:tc>
        <w:tc>
          <w:tcPr>
            <w:tcW w:w="756" w:type="dxa"/>
            <w:shd w:val="clear" w:color="auto" w:fill="C00000"/>
            <w:noWrap/>
            <w:hideMark/>
          </w:tcPr>
          <w:p w14:paraId="6E5BCCF9" w14:textId="77777777" w:rsidR="00A01574" w:rsidRPr="00FD6E76" w:rsidRDefault="00A01574"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Mode</w:t>
            </w:r>
          </w:p>
        </w:tc>
      </w:tr>
      <w:tr w:rsidR="00A01574" w:rsidRPr="0097297F" w14:paraId="786424BC" w14:textId="77777777" w:rsidTr="001C2F7F">
        <w:trPr>
          <w:trHeight w:val="291"/>
        </w:trPr>
        <w:tc>
          <w:tcPr>
            <w:tcW w:w="2789" w:type="dxa"/>
            <w:noWrap/>
            <w:hideMark/>
          </w:tcPr>
          <w:p w14:paraId="11AF1B95" w14:textId="77777777" w:rsidR="00A01574" w:rsidRPr="0097297F" w:rsidRDefault="00A01574" w:rsidP="001C2F7F">
            <w:pPr>
              <w:jc w:val="center"/>
              <w:rPr>
                <w:rFonts w:ascii="Calibri" w:eastAsia="Times New Roman" w:hAnsi="Calibri" w:cs="Calibri"/>
                <w:b/>
                <w:bCs/>
                <w:color w:val="000000"/>
                <w:kern w:val="0"/>
                <w:sz w:val="22"/>
                <w:szCs w:val="22"/>
                <w:lang w:eastAsia="zh-CN"/>
                <w14:ligatures w14:val="none"/>
              </w:rPr>
            </w:pPr>
            <w:r w:rsidRPr="0097297F">
              <w:rPr>
                <w:rFonts w:ascii="Calibri" w:eastAsia="Times New Roman" w:hAnsi="Calibri" w:cs="Calibri"/>
                <w:b/>
                <w:bCs/>
                <w:color w:val="000000"/>
                <w:kern w:val="0"/>
                <w:sz w:val="22"/>
                <w:szCs w:val="22"/>
                <w:lang w:eastAsia="zh-CN"/>
                <w14:ligatures w14:val="none"/>
              </w:rPr>
              <w:t>age</w:t>
            </w:r>
          </w:p>
        </w:tc>
        <w:tc>
          <w:tcPr>
            <w:tcW w:w="774" w:type="dxa"/>
            <w:noWrap/>
            <w:hideMark/>
          </w:tcPr>
          <w:p w14:paraId="05C1D6FC"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80145</w:t>
            </w:r>
          </w:p>
        </w:tc>
        <w:tc>
          <w:tcPr>
            <w:tcW w:w="1053" w:type="dxa"/>
            <w:noWrap/>
            <w:hideMark/>
          </w:tcPr>
          <w:p w14:paraId="78612955"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45.10731</w:t>
            </w:r>
          </w:p>
        </w:tc>
        <w:tc>
          <w:tcPr>
            <w:tcW w:w="1053" w:type="dxa"/>
            <w:noWrap/>
            <w:hideMark/>
          </w:tcPr>
          <w:p w14:paraId="427B8D07"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18.55043</w:t>
            </w:r>
          </w:p>
        </w:tc>
        <w:tc>
          <w:tcPr>
            <w:tcW w:w="600" w:type="dxa"/>
            <w:noWrap/>
            <w:hideMark/>
          </w:tcPr>
          <w:p w14:paraId="18DE15A5"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18</w:t>
            </w:r>
          </w:p>
        </w:tc>
        <w:tc>
          <w:tcPr>
            <w:tcW w:w="718" w:type="dxa"/>
            <w:noWrap/>
            <w:hideMark/>
          </w:tcPr>
          <w:p w14:paraId="1AF11517"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27</w:t>
            </w:r>
          </w:p>
        </w:tc>
        <w:tc>
          <w:tcPr>
            <w:tcW w:w="918" w:type="dxa"/>
            <w:noWrap/>
            <w:hideMark/>
          </w:tcPr>
          <w:p w14:paraId="2DC2C509"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45</w:t>
            </w:r>
          </w:p>
        </w:tc>
        <w:tc>
          <w:tcPr>
            <w:tcW w:w="718" w:type="dxa"/>
            <w:noWrap/>
            <w:hideMark/>
          </w:tcPr>
          <w:p w14:paraId="240DAE28"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60</w:t>
            </w:r>
          </w:p>
        </w:tc>
        <w:tc>
          <w:tcPr>
            <w:tcW w:w="618" w:type="dxa"/>
            <w:noWrap/>
            <w:hideMark/>
          </w:tcPr>
          <w:p w14:paraId="3BDEFDBD"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91</w:t>
            </w:r>
          </w:p>
        </w:tc>
        <w:tc>
          <w:tcPr>
            <w:tcW w:w="756" w:type="dxa"/>
            <w:noWrap/>
            <w:hideMark/>
          </w:tcPr>
          <w:p w14:paraId="74B900E4" w14:textId="77777777" w:rsidR="00A01574" w:rsidRPr="0097297F" w:rsidRDefault="00A01574" w:rsidP="001C2F7F">
            <w:pPr>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18.0</w:t>
            </w:r>
          </w:p>
        </w:tc>
      </w:tr>
      <w:tr w:rsidR="00A01574" w:rsidRPr="0097297F" w14:paraId="0A4EC1EA" w14:textId="77777777" w:rsidTr="001C2F7F">
        <w:trPr>
          <w:trHeight w:val="291"/>
        </w:trPr>
        <w:tc>
          <w:tcPr>
            <w:tcW w:w="2789" w:type="dxa"/>
            <w:noWrap/>
            <w:hideMark/>
          </w:tcPr>
          <w:p w14:paraId="34E22E84" w14:textId="77777777" w:rsidR="00A01574" w:rsidRPr="0097297F" w:rsidRDefault="00A01574" w:rsidP="001C2F7F">
            <w:pPr>
              <w:jc w:val="center"/>
              <w:rPr>
                <w:rFonts w:ascii="Calibri" w:eastAsia="Times New Roman" w:hAnsi="Calibri" w:cs="Calibri"/>
                <w:b/>
                <w:bCs/>
                <w:color w:val="000000"/>
                <w:kern w:val="0"/>
                <w:sz w:val="22"/>
                <w:szCs w:val="22"/>
                <w:lang w:eastAsia="zh-CN"/>
                <w14:ligatures w14:val="none"/>
              </w:rPr>
            </w:pPr>
            <w:proofErr w:type="spellStart"/>
            <w:r w:rsidRPr="0097297F">
              <w:rPr>
                <w:rFonts w:ascii="Calibri" w:eastAsia="Times New Roman" w:hAnsi="Calibri" w:cs="Calibri"/>
                <w:b/>
                <w:bCs/>
                <w:color w:val="000000"/>
                <w:kern w:val="0"/>
                <w:sz w:val="22"/>
                <w:szCs w:val="22"/>
                <w:lang w:eastAsia="zh-CN"/>
                <w14:ligatures w14:val="none"/>
              </w:rPr>
              <w:t>diabetes_pedigree_function</w:t>
            </w:r>
            <w:proofErr w:type="spellEnd"/>
          </w:p>
        </w:tc>
        <w:tc>
          <w:tcPr>
            <w:tcW w:w="774" w:type="dxa"/>
            <w:noWrap/>
            <w:hideMark/>
          </w:tcPr>
          <w:p w14:paraId="641F5F48"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80120</w:t>
            </w:r>
          </w:p>
        </w:tc>
        <w:tc>
          <w:tcPr>
            <w:tcW w:w="1053" w:type="dxa"/>
            <w:noWrap/>
            <w:hideMark/>
          </w:tcPr>
          <w:p w14:paraId="22974B7D"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0.500877</w:t>
            </w:r>
          </w:p>
        </w:tc>
        <w:tc>
          <w:tcPr>
            <w:tcW w:w="1053" w:type="dxa"/>
            <w:noWrap/>
            <w:hideMark/>
          </w:tcPr>
          <w:p w14:paraId="2137B754"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0.173783</w:t>
            </w:r>
          </w:p>
        </w:tc>
        <w:tc>
          <w:tcPr>
            <w:tcW w:w="600" w:type="dxa"/>
            <w:noWrap/>
            <w:hideMark/>
          </w:tcPr>
          <w:p w14:paraId="7180DED7"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0.2</w:t>
            </w:r>
          </w:p>
        </w:tc>
        <w:tc>
          <w:tcPr>
            <w:tcW w:w="718" w:type="dxa"/>
            <w:noWrap/>
            <w:hideMark/>
          </w:tcPr>
          <w:p w14:paraId="77F1C953"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0.35</w:t>
            </w:r>
          </w:p>
        </w:tc>
        <w:tc>
          <w:tcPr>
            <w:tcW w:w="918" w:type="dxa"/>
            <w:noWrap/>
            <w:hideMark/>
          </w:tcPr>
          <w:p w14:paraId="11C572A9"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0.5</w:t>
            </w:r>
          </w:p>
        </w:tc>
        <w:tc>
          <w:tcPr>
            <w:tcW w:w="718" w:type="dxa"/>
            <w:noWrap/>
            <w:hideMark/>
          </w:tcPr>
          <w:p w14:paraId="5ECC7A76"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0.65</w:t>
            </w:r>
          </w:p>
        </w:tc>
        <w:tc>
          <w:tcPr>
            <w:tcW w:w="618" w:type="dxa"/>
            <w:noWrap/>
            <w:hideMark/>
          </w:tcPr>
          <w:p w14:paraId="6582DC21"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0.8</w:t>
            </w:r>
          </w:p>
        </w:tc>
        <w:tc>
          <w:tcPr>
            <w:tcW w:w="756" w:type="dxa"/>
            <w:noWrap/>
            <w:hideMark/>
          </w:tcPr>
          <w:p w14:paraId="6843C0F7" w14:textId="77777777" w:rsidR="00A01574" w:rsidRPr="0097297F" w:rsidRDefault="00A01574" w:rsidP="001C2F7F">
            <w:pPr>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0.77</w:t>
            </w:r>
          </w:p>
        </w:tc>
      </w:tr>
      <w:tr w:rsidR="00A01574" w:rsidRPr="0097297F" w14:paraId="1744EE88" w14:textId="77777777" w:rsidTr="001C2F7F">
        <w:trPr>
          <w:trHeight w:val="291"/>
        </w:trPr>
        <w:tc>
          <w:tcPr>
            <w:tcW w:w="2789" w:type="dxa"/>
            <w:noWrap/>
            <w:hideMark/>
          </w:tcPr>
          <w:p w14:paraId="0A71DCFE" w14:textId="77777777" w:rsidR="00A01574" w:rsidRPr="0097297F" w:rsidRDefault="00A01574" w:rsidP="001C2F7F">
            <w:pPr>
              <w:jc w:val="center"/>
              <w:rPr>
                <w:rFonts w:ascii="Calibri" w:eastAsia="Times New Roman" w:hAnsi="Calibri" w:cs="Calibri"/>
                <w:b/>
                <w:bCs/>
                <w:color w:val="000000"/>
                <w:kern w:val="0"/>
                <w:sz w:val="22"/>
                <w:szCs w:val="22"/>
                <w:lang w:eastAsia="zh-CN"/>
                <w14:ligatures w14:val="none"/>
              </w:rPr>
            </w:pPr>
            <w:r w:rsidRPr="0097297F">
              <w:rPr>
                <w:rFonts w:ascii="Calibri" w:eastAsia="Times New Roman" w:hAnsi="Calibri" w:cs="Calibri"/>
                <w:b/>
                <w:bCs/>
                <w:color w:val="000000"/>
                <w:kern w:val="0"/>
                <w:sz w:val="22"/>
                <w:szCs w:val="22"/>
                <w:lang w:eastAsia="zh-CN"/>
                <w14:ligatures w14:val="none"/>
              </w:rPr>
              <w:t>BMI</w:t>
            </w:r>
          </w:p>
        </w:tc>
        <w:tc>
          <w:tcPr>
            <w:tcW w:w="774" w:type="dxa"/>
            <w:noWrap/>
            <w:hideMark/>
          </w:tcPr>
          <w:p w14:paraId="4D37AB7A"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79934</w:t>
            </w:r>
          </w:p>
        </w:tc>
        <w:tc>
          <w:tcPr>
            <w:tcW w:w="1053" w:type="dxa"/>
            <w:noWrap/>
            <w:hideMark/>
          </w:tcPr>
          <w:p w14:paraId="6BBA51CB"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26.97854</w:t>
            </w:r>
          </w:p>
        </w:tc>
        <w:tc>
          <w:tcPr>
            <w:tcW w:w="1053" w:type="dxa"/>
            <w:noWrap/>
            <w:hideMark/>
          </w:tcPr>
          <w:p w14:paraId="65E0B6DB"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6.005039</w:t>
            </w:r>
          </w:p>
        </w:tc>
        <w:tc>
          <w:tcPr>
            <w:tcW w:w="600" w:type="dxa"/>
            <w:noWrap/>
            <w:hideMark/>
          </w:tcPr>
          <w:p w14:paraId="78D3CECA"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1.8</w:t>
            </w:r>
          </w:p>
        </w:tc>
        <w:tc>
          <w:tcPr>
            <w:tcW w:w="718" w:type="dxa"/>
            <w:noWrap/>
            <w:hideMark/>
          </w:tcPr>
          <w:p w14:paraId="70B1166A"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22.9</w:t>
            </w:r>
          </w:p>
        </w:tc>
        <w:tc>
          <w:tcPr>
            <w:tcW w:w="918" w:type="dxa"/>
            <w:noWrap/>
            <w:hideMark/>
          </w:tcPr>
          <w:p w14:paraId="54B5C416"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27</w:t>
            </w:r>
          </w:p>
        </w:tc>
        <w:tc>
          <w:tcPr>
            <w:tcW w:w="718" w:type="dxa"/>
            <w:noWrap/>
            <w:hideMark/>
          </w:tcPr>
          <w:p w14:paraId="5C306944"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31</w:t>
            </w:r>
          </w:p>
        </w:tc>
        <w:tc>
          <w:tcPr>
            <w:tcW w:w="618" w:type="dxa"/>
            <w:noWrap/>
            <w:hideMark/>
          </w:tcPr>
          <w:p w14:paraId="48433769"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53.1</w:t>
            </w:r>
          </w:p>
        </w:tc>
        <w:tc>
          <w:tcPr>
            <w:tcW w:w="756" w:type="dxa"/>
            <w:noWrap/>
            <w:hideMark/>
          </w:tcPr>
          <w:p w14:paraId="55B18B96" w14:textId="77777777" w:rsidR="00A01574" w:rsidRPr="0097297F" w:rsidRDefault="00A01574" w:rsidP="001C2F7F">
            <w:pPr>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26.8</w:t>
            </w:r>
          </w:p>
        </w:tc>
      </w:tr>
      <w:tr w:rsidR="00A01574" w:rsidRPr="0097297F" w14:paraId="2B7ABC02" w14:textId="77777777" w:rsidTr="001C2F7F">
        <w:trPr>
          <w:trHeight w:val="291"/>
        </w:trPr>
        <w:tc>
          <w:tcPr>
            <w:tcW w:w="2789" w:type="dxa"/>
            <w:noWrap/>
            <w:hideMark/>
          </w:tcPr>
          <w:p w14:paraId="4A7FA69B" w14:textId="77777777" w:rsidR="00A01574" w:rsidRPr="0097297F" w:rsidRDefault="00A01574" w:rsidP="001C2F7F">
            <w:pPr>
              <w:jc w:val="center"/>
              <w:rPr>
                <w:rFonts w:ascii="Calibri" w:eastAsia="Times New Roman" w:hAnsi="Calibri" w:cs="Calibri"/>
                <w:b/>
                <w:bCs/>
                <w:color w:val="000000"/>
                <w:kern w:val="0"/>
                <w:sz w:val="22"/>
                <w:szCs w:val="22"/>
                <w:lang w:eastAsia="zh-CN"/>
                <w14:ligatures w14:val="none"/>
              </w:rPr>
            </w:pPr>
            <w:r w:rsidRPr="0097297F">
              <w:rPr>
                <w:rFonts w:ascii="Calibri" w:eastAsia="Times New Roman" w:hAnsi="Calibri" w:cs="Calibri"/>
                <w:b/>
                <w:bCs/>
                <w:color w:val="000000"/>
                <w:kern w:val="0"/>
                <w:sz w:val="22"/>
                <w:szCs w:val="22"/>
                <w:lang w:eastAsia="zh-CN"/>
                <w14:ligatures w14:val="none"/>
              </w:rPr>
              <w:t>weight</w:t>
            </w:r>
          </w:p>
        </w:tc>
        <w:tc>
          <w:tcPr>
            <w:tcW w:w="774" w:type="dxa"/>
            <w:noWrap/>
            <w:hideMark/>
          </w:tcPr>
          <w:p w14:paraId="1E2761ED"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80126</w:t>
            </w:r>
          </w:p>
        </w:tc>
        <w:tc>
          <w:tcPr>
            <w:tcW w:w="1053" w:type="dxa"/>
            <w:noWrap/>
            <w:hideMark/>
          </w:tcPr>
          <w:p w14:paraId="67E47DDD"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150.5266</w:t>
            </w:r>
          </w:p>
        </w:tc>
        <w:tc>
          <w:tcPr>
            <w:tcW w:w="1053" w:type="dxa"/>
            <w:noWrap/>
            <w:hideMark/>
          </w:tcPr>
          <w:p w14:paraId="43BD6D0A"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57.73154</w:t>
            </w:r>
          </w:p>
        </w:tc>
        <w:tc>
          <w:tcPr>
            <w:tcW w:w="600" w:type="dxa"/>
            <w:noWrap/>
            <w:hideMark/>
          </w:tcPr>
          <w:p w14:paraId="550CE5BC"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50</w:t>
            </w:r>
          </w:p>
        </w:tc>
        <w:tc>
          <w:tcPr>
            <w:tcW w:w="718" w:type="dxa"/>
            <w:noWrap/>
            <w:hideMark/>
          </w:tcPr>
          <w:p w14:paraId="6AD6339D"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100.3</w:t>
            </w:r>
          </w:p>
        </w:tc>
        <w:tc>
          <w:tcPr>
            <w:tcW w:w="918" w:type="dxa"/>
            <w:noWrap/>
            <w:hideMark/>
          </w:tcPr>
          <w:p w14:paraId="3686F177"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150.9</w:t>
            </w:r>
          </w:p>
        </w:tc>
        <w:tc>
          <w:tcPr>
            <w:tcW w:w="718" w:type="dxa"/>
            <w:noWrap/>
            <w:hideMark/>
          </w:tcPr>
          <w:p w14:paraId="71EA3D91"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200.4</w:t>
            </w:r>
          </w:p>
        </w:tc>
        <w:tc>
          <w:tcPr>
            <w:tcW w:w="618" w:type="dxa"/>
            <w:noWrap/>
            <w:hideMark/>
          </w:tcPr>
          <w:p w14:paraId="4248CDA0"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250</w:t>
            </w:r>
          </w:p>
        </w:tc>
        <w:tc>
          <w:tcPr>
            <w:tcW w:w="756" w:type="dxa"/>
            <w:noWrap/>
            <w:hideMark/>
          </w:tcPr>
          <w:p w14:paraId="7E0546D1" w14:textId="77777777" w:rsidR="00A01574" w:rsidRPr="0097297F" w:rsidRDefault="00A01574" w:rsidP="001C2F7F">
            <w:pPr>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231.1</w:t>
            </w:r>
          </w:p>
        </w:tc>
      </w:tr>
      <w:tr w:rsidR="00A01574" w:rsidRPr="0097297F" w14:paraId="01D0C2AD" w14:textId="77777777" w:rsidTr="001C2F7F">
        <w:trPr>
          <w:trHeight w:val="291"/>
        </w:trPr>
        <w:tc>
          <w:tcPr>
            <w:tcW w:w="2789" w:type="dxa"/>
            <w:noWrap/>
            <w:hideMark/>
          </w:tcPr>
          <w:p w14:paraId="1E8B6AC7" w14:textId="77777777" w:rsidR="00A01574" w:rsidRPr="0097297F" w:rsidRDefault="00A01574" w:rsidP="001C2F7F">
            <w:pPr>
              <w:jc w:val="center"/>
              <w:rPr>
                <w:rFonts w:ascii="Calibri" w:eastAsia="Times New Roman" w:hAnsi="Calibri" w:cs="Calibri"/>
                <w:b/>
                <w:bCs/>
                <w:color w:val="000000"/>
                <w:kern w:val="0"/>
                <w:sz w:val="22"/>
                <w:szCs w:val="22"/>
                <w:lang w:eastAsia="zh-CN"/>
                <w14:ligatures w14:val="none"/>
              </w:rPr>
            </w:pPr>
            <w:proofErr w:type="spellStart"/>
            <w:r w:rsidRPr="0097297F">
              <w:rPr>
                <w:rFonts w:ascii="Calibri" w:eastAsia="Times New Roman" w:hAnsi="Calibri" w:cs="Calibri"/>
                <w:b/>
                <w:bCs/>
                <w:color w:val="000000"/>
                <w:kern w:val="0"/>
                <w:sz w:val="22"/>
                <w:szCs w:val="22"/>
                <w:lang w:eastAsia="zh-CN"/>
                <w14:ligatures w14:val="none"/>
              </w:rPr>
              <w:t>sleep_duration</w:t>
            </w:r>
            <w:proofErr w:type="spellEnd"/>
          </w:p>
        </w:tc>
        <w:tc>
          <w:tcPr>
            <w:tcW w:w="774" w:type="dxa"/>
            <w:noWrap/>
            <w:hideMark/>
          </w:tcPr>
          <w:p w14:paraId="658C03CC"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80063</w:t>
            </w:r>
          </w:p>
        </w:tc>
        <w:tc>
          <w:tcPr>
            <w:tcW w:w="1053" w:type="dxa"/>
            <w:noWrap/>
            <w:hideMark/>
          </w:tcPr>
          <w:p w14:paraId="477A8918"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5.295149</w:t>
            </w:r>
          </w:p>
        </w:tc>
        <w:tc>
          <w:tcPr>
            <w:tcW w:w="1053" w:type="dxa"/>
            <w:noWrap/>
            <w:hideMark/>
          </w:tcPr>
          <w:p w14:paraId="42EA2B58"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2.842133</w:t>
            </w:r>
          </w:p>
        </w:tc>
        <w:tc>
          <w:tcPr>
            <w:tcW w:w="600" w:type="dxa"/>
            <w:noWrap/>
            <w:hideMark/>
          </w:tcPr>
          <w:p w14:paraId="2C8DAFB4"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w:t>
            </w:r>
          </w:p>
        </w:tc>
        <w:tc>
          <w:tcPr>
            <w:tcW w:w="718" w:type="dxa"/>
            <w:noWrap/>
            <w:hideMark/>
          </w:tcPr>
          <w:p w14:paraId="529A52F9"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3.3</w:t>
            </w:r>
          </w:p>
        </w:tc>
        <w:tc>
          <w:tcPr>
            <w:tcW w:w="918" w:type="dxa"/>
            <w:noWrap/>
            <w:hideMark/>
          </w:tcPr>
          <w:p w14:paraId="056DF859"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5.3</w:t>
            </w:r>
          </w:p>
        </w:tc>
        <w:tc>
          <w:tcPr>
            <w:tcW w:w="718" w:type="dxa"/>
            <w:noWrap/>
            <w:hideMark/>
          </w:tcPr>
          <w:p w14:paraId="66DD124C"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7</w:t>
            </w:r>
          </w:p>
        </w:tc>
        <w:tc>
          <w:tcPr>
            <w:tcW w:w="618" w:type="dxa"/>
            <w:noWrap/>
            <w:hideMark/>
          </w:tcPr>
          <w:p w14:paraId="4A13CEA4"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12</w:t>
            </w:r>
          </w:p>
        </w:tc>
        <w:tc>
          <w:tcPr>
            <w:tcW w:w="756" w:type="dxa"/>
            <w:noWrap/>
            <w:hideMark/>
          </w:tcPr>
          <w:p w14:paraId="74EB4C08" w14:textId="77777777" w:rsidR="00A01574" w:rsidRPr="0097297F" w:rsidRDefault="00A01574" w:rsidP="001C2F7F">
            <w:pPr>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4.5</w:t>
            </w:r>
          </w:p>
        </w:tc>
      </w:tr>
      <w:tr w:rsidR="00A01574" w:rsidRPr="0097297F" w14:paraId="057CC8C0" w14:textId="77777777" w:rsidTr="001C2F7F">
        <w:trPr>
          <w:trHeight w:val="291"/>
        </w:trPr>
        <w:tc>
          <w:tcPr>
            <w:tcW w:w="2789" w:type="dxa"/>
            <w:noWrap/>
            <w:hideMark/>
          </w:tcPr>
          <w:p w14:paraId="40C90C63" w14:textId="77777777" w:rsidR="00A01574" w:rsidRPr="0097297F" w:rsidRDefault="00A01574" w:rsidP="001C2F7F">
            <w:pPr>
              <w:jc w:val="center"/>
              <w:rPr>
                <w:rFonts w:ascii="Calibri" w:eastAsia="Times New Roman" w:hAnsi="Calibri" w:cs="Calibri"/>
                <w:b/>
                <w:bCs/>
                <w:color w:val="000000"/>
                <w:kern w:val="0"/>
                <w:sz w:val="22"/>
                <w:szCs w:val="22"/>
                <w:lang w:eastAsia="zh-CN"/>
                <w14:ligatures w14:val="none"/>
              </w:rPr>
            </w:pPr>
            <w:r w:rsidRPr="0097297F">
              <w:rPr>
                <w:rFonts w:ascii="Calibri" w:eastAsia="Times New Roman" w:hAnsi="Calibri" w:cs="Calibri"/>
                <w:b/>
                <w:bCs/>
                <w:color w:val="000000"/>
                <w:kern w:val="0"/>
                <w:sz w:val="22"/>
                <w:szCs w:val="22"/>
                <w:lang w:eastAsia="zh-CN"/>
                <w14:ligatures w14:val="none"/>
              </w:rPr>
              <w:t>pregnancies</w:t>
            </w:r>
          </w:p>
        </w:tc>
        <w:tc>
          <w:tcPr>
            <w:tcW w:w="774" w:type="dxa"/>
            <w:noWrap/>
            <w:hideMark/>
          </w:tcPr>
          <w:p w14:paraId="7BED0BE1"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80033</w:t>
            </w:r>
          </w:p>
        </w:tc>
        <w:tc>
          <w:tcPr>
            <w:tcW w:w="1053" w:type="dxa"/>
            <w:noWrap/>
            <w:hideMark/>
          </w:tcPr>
          <w:p w14:paraId="4FEDA661"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0.758212</w:t>
            </w:r>
          </w:p>
        </w:tc>
        <w:tc>
          <w:tcPr>
            <w:tcW w:w="1053" w:type="dxa"/>
            <w:noWrap/>
            <w:hideMark/>
          </w:tcPr>
          <w:p w14:paraId="6B14C9CD"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1.281326</w:t>
            </w:r>
          </w:p>
        </w:tc>
        <w:tc>
          <w:tcPr>
            <w:tcW w:w="600" w:type="dxa"/>
            <w:noWrap/>
            <w:hideMark/>
          </w:tcPr>
          <w:p w14:paraId="178EB343"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w:t>
            </w:r>
          </w:p>
        </w:tc>
        <w:tc>
          <w:tcPr>
            <w:tcW w:w="718" w:type="dxa"/>
            <w:noWrap/>
            <w:hideMark/>
          </w:tcPr>
          <w:p w14:paraId="587FD97F"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w:t>
            </w:r>
          </w:p>
        </w:tc>
        <w:tc>
          <w:tcPr>
            <w:tcW w:w="918" w:type="dxa"/>
            <w:noWrap/>
            <w:hideMark/>
          </w:tcPr>
          <w:p w14:paraId="3BC7B3E7"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w:t>
            </w:r>
          </w:p>
        </w:tc>
        <w:tc>
          <w:tcPr>
            <w:tcW w:w="718" w:type="dxa"/>
            <w:noWrap/>
            <w:hideMark/>
          </w:tcPr>
          <w:p w14:paraId="774D8BCB"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1</w:t>
            </w:r>
          </w:p>
        </w:tc>
        <w:tc>
          <w:tcPr>
            <w:tcW w:w="618" w:type="dxa"/>
            <w:noWrap/>
            <w:hideMark/>
          </w:tcPr>
          <w:p w14:paraId="74F8D3A5" w14:textId="77777777" w:rsidR="00A01574" w:rsidRPr="0097297F" w:rsidRDefault="00A01574" w:rsidP="001C2F7F">
            <w:pPr>
              <w:jc w:val="right"/>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5</w:t>
            </w:r>
          </w:p>
        </w:tc>
        <w:tc>
          <w:tcPr>
            <w:tcW w:w="756" w:type="dxa"/>
            <w:noWrap/>
            <w:hideMark/>
          </w:tcPr>
          <w:p w14:paraId="08DC462C" w14:textId="77777777" w:rsidR="00A01574" w:rsidRPr="0097297F" w:rsidRDefault="00A01574" w:rsidP="001C2F7F">
            <w:pPr>
              <w:rPr>
                <w:rFonts w:ascii="Calibri" w:eastAsia="Times New Roman" w:hAnsi="Calibri" w:cs="Calibri"/>
                <w:color w:val="000000"/>
                <w:kern w:val="0"/>
                <w:sz w:val="22"/>
                <w:szCs w:val="22"/>
                <w:lang w:eastAsia="zh-CN"/>
                <w14:ligatures w14:val="none"/>
              </w:rPr>
            </w:pPr>
            <w:r w:rsidRPr="0097297F">
              <w:rPr>
                <w:rFonts w:ascii="Calibri" w:eastAsia="Times New Roman" w:hAnsi="Calibri" w:cs="Calibri"/>
                <w:color w:val="000000"/>
                <w:kern w:val="0"/>
                <w:sz w:val="22"/>
                <w:szCs w:val="22"/>
                <w:lang w:eastAsia="zh-CN"/>
                <w14:ligatures w14:val="none"/>
              </w:rPr>
              <w:t>0.0</w:t>
            </w:r>
          </w:p>
        </w:tc>
      </w:tr>
      <w:bookmarkEnd w:id="6"/>
    </w:tbl>
    <w:p w14:paraId="47A10BDD" w14:textId="479BED07" w:rsidR="00BE07F9" w:rsidRDefault="00BE07F9" w:rsidP="00A0095C"/>
    <w:p w14:paraId="19040765" w14:textId="5BD2F8B4" w:rsidR="0017400B" w:rsidRPr="00A01574" w:rsidRDefault="004D4F97" w:rsidP="0017400B">
      <w:pPr>
        <w:pStyle w:val="ListParagraph"/>
        <w:numPr>
          <w:ilvl w:val="2"/>
          <w:numId w:val="3"/>
        </w:numPr>
        <w:rPr>
          <w:b/>
          <w:bCs/>
        </w:rPr>
      </w:pPr>
      <w:r w:rsidRPr="00BE07F9">
        <w:rPr>
          <w:b/>
          <w:bCs/>
        </w:rPr>
        <w:t>Distribution Visualization</w:t>
      </w:r>
    </w:p>
    <w:p w14:paraId="6B4816B5" w14:textId="492319A8" w:rsidR="003C4372" w:rsidRPr="0017400B" w:rsidRDefault="0017400B" w:rsidP="0017400B">
      <w:r w:rsidRPr="0017400B">
        <w:t>Th</w:t>
      </w:r>
      <w:r>
        <w:t>e</w:t>
      </w:r>
      <w:r w:rsidRPr="0017400B">
        <w:t xml:space="preserve"> histogram </w:t>
      </w:r>
      <w:r>
        <w:t xml:space="preserve">below </w:t>
      </w:r>
      <w:r w:rsidRPr="0017400B">
        <w:t>shows that BMI is generally higher among individuals with diabetes (red), peaking around 30, while the non-diabetic population (blue) is more evenly distributed around a slightly lower BMI.</w:t>
      </w:r>
    </w:p>
    <w:p w14:paraId="62E544AA" w14:textId="77777777" w:rsidR="00FD6E76" w:rsidRDefault="00BB0D7D" w:rsidP="00FD6E76">
      <w:pPr>
        <w:keepNext/>
      </w:pPr>
      <w:r>
        <w:rPr>
          <w:noProof/>
        </w:rPr>
        <w:drawing>
          <wp:inline distT="0" distB="0" distL="0" distR="0" wp14:anchorId="7FFB181D" wp14:editId="0AF4A8DB">
            <wp:extent cx="4468483" cy="2591681"/>
            <wp:effectExtent l="0" t="0" r="8890" b="0"/>
            <wp:docPr id="1746647231" name="Picture 1" descr="BMI_histogram.png">
              <a:extLst xmlns:a="http://schemas.openxmlformats.org/drawingml/2006/main">
                <a:ext uri="{FF2B5EF4-FFF2-40B4-BE49-F238E27FC236}">
                  <a16:creationId xmlns:a16="http://schemas.microsoft.com/office/drawing/2014/main" id="{00000000-0008-0000-13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BMI_histogram.png">
                      <a:extLst>
                        <a:ext uri="{FF2B5EF4-FFF2-40B4-BE49-F238E27FC236}">
                          <a16:creationId xmlns:a16="http://schemas.microsoft.com/office/drawing/2014/main" id="{00000000-0008-0000-1300-000002000000}"/>
                        </a:ext>
                      </a:extLst>
                    </pic:cNvPr>
                    <pic:cNvPicPr>
                      <a:picLocks noChangeAspect="1"/>
                    </pic:cNvPicPr>
                  </pic:nvPicPr>
                  <pic:blipFill>
                    <a:blip r:embed="rId15"/>
                    <a:stretch>
                      <a:fillRect/>
                    </a:stretch>
                  </pic:blipFill>
                  <pic:spPr>
                    <a:xfrm>
                      <a:off x="0" y="0"/>
                      <a:ext cx="4486703" cy="2602248"/>
                    </a:xfrm>
                    <a:prstGeom prst="rect">
                      <a:avLst/>
                    </a:prstGeom>
                  </pic:spPr>
                </pic:pic>
              </a:graphicData>
            </a:graphic>
          </wp:inline>
        </w:drawing>
      </w:r>
    </w:p>
    <w:p w14:paraId="59D59412" w14:textId="66FC2D65" w:rsidR="00B30BF9" w:rsidRDefault="00FD6E76" w:rsidP="00FD6E76">
      <w:pPr>
        <w:pStyle w:val="Caption"/>
      </w:pPr>
      <w:r>
        <w:t xml:space="preserve">Figure </w:t>
      </w:r>
      <w:r>
        <w:fldChar w:fldCharType="begin"/>
      </w:r>
      <w:r>
        <w:instrText xml:space="preserve"> SEQ Figure \* ARABIC </w:instrText>
      </w:r>
      <w:r>
        <w:fldChar w:fldCharType="separate"/>
      </w:r>
      <w:r w:rsidR="00C10107">
        <w:rPr>
          <w:noProof/>
        </w:rPr>
        <w:t>2</w:t>
      </w:r>
      <w:r>
        <w:fldChar w:fldCharType="end"/>
      </w:r>
      <w:r>
        <w:t>: BMI histogram distribution</w:t>
      </w:r>
    </w:p>
    <w:p w14:paraId="02FE1AB9" w14:textId="5AD1ED4C" w:rsidR="007953DF" w:rsidRPr="007953DF" w:rsidRDefault="007953DF" w:rsidP="00DA0029">
      <w:pPr>
        <w:pStyle w:val="ListParagraph"/>
        <w:numPr>
          <w:ilvl w:val="2"/>
          <w:numId w:val="3"/>
        </w:numPr>
        <w:rPr>
          <w:b/>
          <w:bCs/>
        </w:rPr>
      </w:pPr>
      <w:r w:rsidRPr="007953DF">
        <w:rPr>
          <w:b/>
          <w:bCs/>
        </w:rPr>
        <w:t>Key Insights</w:t>
      </w:r>
    </w:p>
    <w:p w14:paraId="1B8FEBB7" w14:textId="77777777" w:rsidR="009535D6" w:rsidRPr="009535D6" w:rsidRDefault="001C6F2F" w:rsidP="00BE07F9">
      <w:pPr>
        <w:pStyle w:val="ListParagraph"/>
        <w:numPr>
          <w:ilvl w:val="0"/>
          <w:numId w:val="19"/>
        </w:numPr>
        <w:rPr>
          <w:b/>
          <w:bCs/>
        </w:rPr>
      </w:pPr>
      <w:r w:rsidRPr="001C6F2F">
        <w:t>The mode</w:t>
      </w:r>
      <w:r>
        <w:t xml:space="preserve"> of age</w:t>
      </w:r>
      <w:r w:rsidRPr="001C6F2F">
        <w:t xml:space="preserve"> is 18, suggesting a significant proportion of younger individuals in the dataset.</w:t>
      </w:r>
    </w:p>
    <w:p w14:paraId="3A27B73E" w14:textId="0D695631" w:rsidR="00993BC7" w:rsidRPr="009535D6" w:rsidRDefault="009535D6" w:rsidP="00BE07F9">
      <w:pPr>
        <w:pStyle w:val="ListParagraph"/>
        <w:numPr>
          <w:ilvl w:val="0"/>
          <w:numId w:val="19"/>
        </w:numPr>
        <w:rPr>
          <w:b/>
        </w:rPr>
      </w:pPr>
      <w:r w:rsidRPr="009535D6">
        <w:t>The average value</w:t>
      </w:r>
      <w:r>
        <w:t xml:space="preserve"> of diabetes pedigree function</w:t>
      </w:r>
      <w:r w:rsidRPr="009535D6">
        <w:t xml:space="preserve"> is 0.50, indicating moderate genetic predisposition to diabetes, with a most common value (mode) of 0.77.</w:t>
      </w:r>
    </w:p>
    <w:p w14:paraId="2D7A5A28" w14:textId="4402A0CE" w:rsidR="003F37BC" w:rsidRPr="003F37BC" w:rsidRDefault="003F37BC" w:rsidP="003F37BC">
      <w:pPr>
        <w:pStyle w:val="ListParagraph"/>
        <w:numPr>
          <w:ilvl w:val="0"/>
          <w:numId w:val="19"/>
        </w:numPr>
      </w:pPr>
      <w:r w:rsidRPr="003F37BC">
        <w:t>The mean BMI is 26.98, suggesting a tendency toward being overweight according to health standards.</w:t>
      </w:r>
    </w:p>
    <w:p w14:paraId="61CA468E" w14:textId="5378F0FF" w:rsidR="000C08ED" w:rsidRPr="003F37BC" w:rsidRDefault="000C08ED" w:rsidP="000C08ED">
      <w:pPr>
        <w:pStyle w:val="ListParagraph"/>
        <w:numPr>
          <w:ilvl w:val="0"/>
          <w:numId w:val="19"/>
        </w:numPr>
      </w:pPr>
      <w:r w:rsidRPr="000C08ED">
        <w:t xml:space="preserve">The average weight is 150.5 lbs, with a </w:t>
      </w:r>
      <w:proofErr w:type="gramStart"/>
      <w:r w:rsidRPr="000C08ED">
        <w:t>wide spread</w:t>
      </w:r>
      <w:proofErr w:type="gramEnd"/>
      <w:r w:rsidRPr="000C08ED">
        <w:t xml:space="preserve"> from 50 to 250 lbs. </w:t>
      </w:r>
      <w:r w:rsidRPr="000C08ED">
        <w:t>A notable mode of 231.1 lbs suggests that some individuals are significantly above average weight.</w:t>
      </w:r>
    </w:p>
    <w:p w14:paraId="7995EEF3" w14:textId="3AD8233D" w:rsidR="00123862" w:rsidRDefault="001B6538" w:rsidP="001B6538">
      <w:pPr>
        <w:pStyle w:val="ListParagraph"/>
        <w:numPr>
          <w:ilvl w:val="0"/>
          <w:numId w:val="19"/>
        </w:numPr>
      </w:pPr>
      <w:r w:rsidRPr="001B6538">
        <w:lastRenderedPageBreak/>
        <w:t>The mean sleep duration is 5.3 hours, which is below the recommended 7–8 hours for healthy adults.</w:t>
      </w:r>
      <w:r>
        <w:t xml:space="preserve"> </w:t>
      </w:r>
      <w:r w:rsidRPr="001B6538">
        <w:t>The mode is 4.5 hours, indicating that insufficient sleep is common.</w:t>
      </w:r>
    </w:p>
    <w:p w14:paraId="1655D0EB" w14:textId="7A356EE3" w:rsidR="009535D6" w:rsidRDefault="009108B6" w:rsidP="009C35A4">
      <w:pPr>
        <w:pStyle w:val="ListParagraph"/>
        <w:numPr>
          <w:ilvl w:val="0"/>
          <w:numId w:val="19"/>
        </w:numPr>
      </w:pPr>
      <w:r w:rsidRPr="009108B6">
        <w:t>Most individuals (mode = 0) have not had any pregnancies, with an average slightly below 1 (0.76).</w:t>
      </w:r>
      <w:r w:rsidR="00033220">
        <w:t xml:space="preserve"> </w:t>
      </w:r>
      <w:r w:rsidRPr="009108B6">
        <w:t>The maximum value of 5 highlights a smaller subset with multiple pregnancies.</w:t>
      </w:r>
    </w:p>
    <w:p w14:paraId="507FAD37" w14:textId="77777777" w:rsidR="004E4F14" w:rsidRDefault="004E4F14"/>
    <w:p w14:paraId="0E095E17" w14:textId="77777777" w:rsidR="00A44347" w:rsidRDefault="00A44347">
      <w:pPr>
        <w:rPr>
          <w:ins w:id="7" w:author="{EF58BE6D-31DE-4FA4-82C8-2B1F108E5145}" w:date="2024-11-22T14:21:00Z" w16du:dateUtc="2024-11-22T14:21:00Z"/>
        </w:rPr>
      </w:pPr>
    </w:p>
    <w:p w14:paraId="197D3555" w14:textId="0D308548" w:rsidR="00993BC7" w:rsidRDefault="00993BC7" w:rsidP="00DA0029">
      <w:pPr>
        <w:pStyle w:val="Heading3"/>
        <w:numPr>
          <w:ilvl w:val="1"/>
          <w:numId w:val="6"/>
        </w:numPr>
      </w:pPr>
      <w:bookmarkStart w:id="8" w:name="_Toc183177912"/>
      <w:r>
        <w:t>Binary</w:t>
      </w:r>
      <w:r w:rsidRPr="00BE306D">
        <w:t xml:space="preserve"> Variables</w:t>
      </w:r>
      <w:bookmarkEnd w:id="8"/>
    </w:p>
    <w:p w14:paraId="4F601573" w14:textId="41D2DC42" w:rsidR="00341423" w:rsidRPr="00341423" w:rsidRDefault="00341423" w:rsidP="00341423">
      <w:r>
        <w:t xml:space="preserve">Treat binary variables as numerical variables for this exercise. </w:t>
      </w:r>
    </w:p>
    <w:p w14:paraId="7373B2A0" w14:textId="47942040" w:rsidR="00993BC7" w:rsidRPr="00993BC7" w:rsidRDefault="00993BC7" w:rsidP="00DA0029">
      <w:pPr>
        <w:pStyle w:val="ListParagraph"/>
        <w:numPr>
          <w:ilvl w:val="0"/>
          <w:numId w:val="5"/>
        </w:numPr>
        <w:rPr>
          <w:b/>
          <w:bCs/>
        </w:rPr>
      </w:pPr>
      <w:r w:rsidRPr="00993BC7">
        <w:rPr>
          <w:b/>
          <w:bCs/>
        </w:rPr>
        <w:t>Distribution Statistics</w:t>
      </w:r>
    </w:p>
    <w:p w14:paraId="6B254060" w14:textId="14366262" w:rsidR="00FD6E76" w:rsidRDefault="00FD6E76" w:rsidP="00FD6E76">
      <w:pPr>
        <w:pStyle w:val="Caption"/>
        <w:keepNext/>
      </w:pPr>
      <w:r>
        <w:t xml:space="preserve">Table </w:t>
      </w:r>
      <w:r>
        <w:fldChar w:fldCharType="begin"/>
      </w:r>
      <w:r>
        <w:instrText xml:space="preserve"> SEQ Table \* ARABIC </w:instrText>
      </w:r>
      <w:r>
        <w:fldChar w:fldCharType="separate"/>
      </w:r>
      <w:r w:rsidR="00944C1D">
        <w:rPr>
          <w:noProof/>
        </w:rPr>
        <w:t>3</w:t>
      </w:r>
      <w:r>
        <w:fldChar w:fldCharType="end"/>
      </w:r>
      <w:r>
        <w:t>: Binary variables statistics</w:t>
      </w:r>
    </w:p>
    <w:tbl>
      <w:tblPr>
        <w:tblStyle w:val="TableGrid"/>
        <w:tblW w:w="9508" w:type="dxa"/>
        <w:tblLook w:val="04A0" w:firstRow="1" w:lastRow="0" w:firstColumn="1" w:lastColumn="0" w:noHBand="0" w:noVBand="1"/>
      </w:tblPr>
      <w:tblGrid>
        <w:gridCol w:w="2426"/>
        <w:gridCol w:w="774"/>
        <w:gridCol w:w="1053"/>
        <w:gridCol w:w="1053"/>
        <w:gridCol w:w="632"/>
        <w:gridCol w:w="632"/>
        <w:gridCol w:w="918"/>
        <w:gridCol w:w="632"/>
        <w:gridCol w:w="632"/>
        <w:gridCol w:w="756"/>
      </w:tblGrid>
      <w:tr w:rsidR="00FD6E76" w:rsidRPr="009A036B" w14:paraId="55AB44F8" w14:textId="77777777" w:rsidTr="00FD6E76">
        <w:trPr>
          <w:trHeight w:val="356"/>
        </w:trPr>
        <w:tc>
          <w:tcPr>
            <w:tcW w:w="2426" w:type="dxa"/>
            <w:shd w:val="clear" w:color="auto" w:fill="C00000"/>
            <w:noWrap/>
            <w:hideMark/>
          </w:tcPr>
          <w:p w14:paraId="2AE88A9E" w14:textId="77777777" w:rsidR="003E08D1" w:rsidRPr="00FD6E76" w:rsidRDefault="003E08D1" w:rsidP="001C2F7F">
            <w:pPr>
              <w:jc w:val="center"/>
              <w:rPr>
                <w:rFonts w:ascii="Times New Roman" w:eastAsia="Times New Roman" w:hAnsi="Times New Roman" w:cs="Times New Roman"/>
                <w:color w:val="FFFFFF" w:themeColor="background1"/>
                <w:kern w:val="0"/>
                <w:lang w:eastAsia="zh-CN"/>
                <w14:ligatures w14:val="none"/>
              </w:rPr>
            </w:pPr>
            <w:r w:rsidRPr="00FD6E76">
              <w:rPr>
                <w:b/>
                <w:bCs/>
                <w:color w:val="FFFFFF" w:themeColor="background1"/>
                <w:sz w:val="22"/>
                <w:szCs w:val="22"/>
              </w:rPr>
              <w:t>Attributes</w:t>
            </w:r>
          </w:p>
        </w:tc>
        <w:tc>
          <w:tcPr>
            <w:tcW w:w="774" w:type="dxa"/>
            <w:shd w:val="clear" w:color="auto" w:fill="C00000"/>
            <w:noWrap/>
            <w:hideMark/>
          </w:tcPr>
          <w:p w14:paraId="361A9874" w14:textId="77777777" w:rsidR="003E08D1" w:rsidRPr="00FD6E76" w:rsidRDefault="003E08D1"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Count</w:t>
            </w:r>
          </w:p>
        </w:tc>
        <w:tc>
          <w:tcPr>
            <w:tcW w:w="1053" w:type="dxa"/>
            <w:shd w:val="clear" w:color="auto" w:fill="C00000"/>
            <w:noWrap/>
            <w:hideMark/>
          </w:tcPr>
          <w:p w14:paraId="355777CD" w14:textId="77777777" w:rsidR="003E08D1" w:rsidRPr="00FD6E76" w:rsidRDefault="003E08D1"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Mean</w:t>
            </w:r>
          </w:p>
        </w:tc>
        <w:tc>
          <w:tcPr>
            <w:tcW w:w="1053" w:type="dxa"/>
            <w:shd w:val="clear" w:color="auto" w:fill="C00000"/>
            <w:noWrap/>
            <w:hideMark/>
          </w:tcPr>
          <w:p w14:paraId="779BCF42" w14:textId="77777777" w:rsidR="003E08D1" w:rsidRPr="00FD6E76" w:rsidRDefault="003E08D1" w:rsidP="001C2F7F">
            <w:pPr>
              <w:jc w:val="center"/>
              <w:rPr>
                <w:rFonts w:ascii="Calibri" w:eastAsia="Times New Roman" w:hAnsi="Calibri" w:cs="Calibri"/>
                <w:b/>
                <w:bCs/>
                <w:color w:val="FFFFFF" w:themeColor="background1"/>
                <w:kern w:val="0"/>
                <w:sz w:val="22"/>
                <w:szCs w:val="22"/>
                <w:lang w:eastAsia="zh-CN"/>
                <w14:ligatures w14:val="none"/>
              </w:rPr>
            </w:pPr>
            <w:proofErr w:type="spellStart"/>
            <w:r w:rsidRPr="00FD6E76">
              <w:rPr>
                <w:rFonts w:ascii="Calibri" w:eastAsia="Times New Roman" w:hAnsi="Calibri" w:cs="Calibri"/>
                <w:b/>
                <w:bCs/>
                <w:color w:val="FFFFFF" w:themeColor="background1"/>
                <w:kern w:val="0"/>
                <w:sz w:val="22"/>
                <w:szCs w:val="22"/>
                <w:lang w:eastAsia="zh-CN"/>
                <w14:ligatures w14:val="none"/>
              </w:rPr>
              <w:t>StdDev</w:t>
            </w:r>
            <w:proofErr w:type="spellEnd"/>
          </w:p>
        </w:tc>
        <w:tc>
          <w:tcPr>
            <w:tcW w:w="632" w:type="dxa"/>
            <w:shd w:val="clear" w:color="auto" w:fill="C00000"/>
            <w:noWrap/>
            <w:hideMark/>
          </w:tcPr>
          <w:p w14:paraId="2F6B0460" w14:textId="77777777" w:rsidR="003E08D1" w:rsidRPr="00FD6E76" w:rsidRDefault="003E08D1"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Min</w:t>
            </w:r>
          </w:p>
        </w:tc>
        <w:tc>
          <w:tcPr>
            <w:tcW w:w="632" w:type="dxa"/>
            <w:shd w:val="clear" w:color="auto" w:fill="C00000"/>
            <w:noWrap/>
            <w:hideMark/>
          </w:tcPr>
          <w:p w14:paraId="379391D8" w14:textId="77777777" w:rsidR="003E08D1" w:rsidRPr="00FD6E76" w:rsidRDefault="003E08D1"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25%</w:t>
            </w:r>
          </w:p>
        </w:tc>
        <w:tc>
          <w:tcPr>
            <w:tcW w:w="918" w:type="dxa"/>
            <w:shd w:val="clear" w:color="auto" w:fill="C00000"/>
            <w:noWrap/>
            <w:hideMark/>
          </w:tcPr>
          <w:p w14:paraId="334EE370" w14:textId="77777777" w:rsidR="003E08D1" w:rsidRPr="00FD6E76" w:rsidRDefault="003E08D1"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Median</w:t>
            </w:r>
          </w:p>
        </w:tc>
        <w:tc>
          <w:tcPr>
            <w:tcW w:w="632" w:type="dxa"/>
            <w:shd w:val="clear" w:color="auto" w:fill="C00000"/>
            <w:noWrap/>
            <w:hideMark/>
          </w:tcPr>
          <w:p w14:paraId="7477FC9A" w14:textId="77777777" w:rsidR="003E08D1" w:rsidRPr="00FD6E76" w:rsidRDefault="003E08D1"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75%</w:t>
            </w:r>
          </w:p>
        </w:tc>
        <w:tc>
          <w:tcPr>
            <w:tcW w:w="632" w:type="dxa"/>
            <w:shd w:val="clear" w:color="auto" w:fill="C00000"/>
            <w:noWrap/>
            <w:hideMark/>
          </w:tcPr>
          <w:p w14:paraId="3A2293A3" w14:textId="77777777" w:rsidR="003E08D1" w:rsidRPr="00FD6E76" w:rsidRDefault="003E08D1"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Max</w:t>
            </w:r>
          </w:p>
        </w:tc>
        <w:tc>
          <w:tcPr>
            <w:tcW w:w="756" w:type="dxa"/>
            <w:shd w:val="clear" w:color="auto" w:fill="C00000"/>
            <w:noWrap/>
            <w:hideMark/>
          </w:tcPr>
          <w:p w14:paraId="5B869913" w14:textId="77777777" w:rsidR="003E08D1" w:rsidRPr="00FD6E76" w:rsidRDefault="003E08D1" w:rsidP="001C2F7F">
            <w:pPr>
              <w:jc w:val="center"/>
              <w:rPr>
                <w:rFonts w:ascii="Calibri" w:eastAsia="Times New Roman" w:hAnsi="Calibri" w:cs="Calibri"/>
                <w:b/>
                <w:bCs/>
                <w:color w:val="FFFFFF" w:themeColor="background1"/>
                <w:kern w:val="0"/>
                <w:sz w:val="22"/>
                <w:szCs w:val="22"/>
                <w:lang w:eastAsia="zh-CN"/>
                <w14:ligatures w14:val="none"/>
              </w:rPr>
            </w:pPr>
            <w:r w:rsidRPr="00FD6E76">
              <w:rPr>
                <w:rFonts w:ascii="Calibri" w:eastAsia="Times New Roman" w:hAnsi="Calibri" w:cs="Calibri"/>
                <w:b/>
                <w:bCs/>
                <w:color w:val="FFFFFF" w:themeColor="background1"/>
                <w:kern w:val="0"/>
                <w:sz w:val="22"/>
                <w:szCs w:val="22"/>
                <w:lang w:eastAsia="zh-CN"/>
                <w14:ligatures w14:val="none"/>
              </w:rPr>
              <w:t>Mode</w:t>
            </w:r>
          </w:p>
        </w:tc>
      </w:tr>
      <w:tr w:rsidR="00FD6E76" w:rsidRPr="009A036B" w14:paraId="0D296B13" w14:textId="77777777" w:rsidTr="00FD6E76">
        <w:trPr>
          <w:trHeight w:val="356"/>
        </w:trPr>
        <w:tc>
          <w:tcPr>
            <w:tcW w:w="2426" w:type="dxa"/>
            <w:noWrap/>
            <w:hideMark/>
          </w:tcPr>
          <w:p w14:paraId="2681BA7B" w14:textId="77777777" w:rsidR="003E08D1" w:rsidRPr="009A036B" w:rsidRDefault="003E08D1" w:rsidP="001C2F7F">
            <w:pPr>
              <w:jc w:val="center"/>
              <w:rPr>
                <w:rFonts w:ascii="Calibri" w:eastAsia="Times New Roman" w:hAnsi="Calibri" w:cs="Calibri"/>
                <w:b/>
                <w:bCs/>
                <w:color w:val="000000"/>
                <w:kern w:val="0"/>
                <w:sz w:val="22"/>
                <w:szCs w:val="22"/>
                <w:lang w:eastAsia="zh-CN"/>
                <w14:ligatures w14:val="none"/>
              </w:rPr>
            </w:pPr>
            <w:r w:rsidRPr="009A036B">
              <w:rPr>
                <w:rFonts w:ascii="Calibri" w:eastAsia="Times New Roman" w:hAnsi="Calibri" w:cs="Calibri"/>
                <w:b/>
                <w:bCs/>
                <w:color w:val="000000"/>
                <w:kern w:val="0"/>
                <w:sz w:val="22"/>
                <w:szCs w:val="22"/>
                <w:lang w:eastAsia="zh-CN"/>
                <w14:ligatures w14:val="none"/>
              </w:rPr>
              <w:t>hypertension</w:t>
            </w:r>
          </w:p>
        </w:tc>
        <w:tc>
          <w:tcPr>
            <w:tcW w:w="774" w:type="dxa"/>
            <w:noWrap/>
            <w:hideMark/>
          </w:tcPr>
          <w:p w14:paraId="59DBD919"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80169</w:t>
            </w:r>
          </w:p>
        </w:tc>
        <w:tc>
          <w:tcPr>
            <w:tcW w:w="1053" w:type="dxa"/>
            <w:noWrap/>
            <w:hideMark/>
          </w:tcPr>
          <w:p w14:paraId="62247ACF"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0.202248</w:t>
            </w:r>
          </w:p>
        </w:tc>
        <w:tc>
          <w:tcPr>
            <w:tcW w:w="1053" w:type="dxa"/>
            <w:noWrap/>
            <w:hideMark/>
          </w:tcPr>
          <w:p w14:paraId="2C88322A"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0.401678</w:t>
            </w:r>
          </w:p>
        </w:tc>
        <w:tc>
          <w:tcPr>
            <w:tcW w:w="632" w:type="dxa"/>
            <w:noWrap/>
            <w:hideMark/>
          </w:tcPr>
          <w:p w14:paraId="7FF93C5C"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w:t>
            </w:r>
          </w:p>
        </w:tc>
        <w:tc>
          <w:tcPr>
            <w:tcW w:w="632" w:type="dxa"/>
            <w:noWrap/>
            <w:hideMark/>
          </w:tcPr>
          <w:p w14:paraId="178DA417"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w:t>
            </w:r>
          </w:p>
        </w:tc>
        <w:tc>
          <w:tcPr>
            <w:tcW w:w="918" w:type="dxa"/>
            <w:noWrap/>
            <w:hideMark/>
          </w:tcPr>
          <w:p w14:paraId="2FDCB3D7"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w:t>
            </w:r>
          </w:p>
        </w:tc>
        <w:tc>
          <w:tcPr>
            <w:tcW w:w="632" w:type="dxa"/>
            <w:noWrap/>
            <w:hideMark/>
          </w:tcPr>
          <w:p w14:paraId="40EBFC66"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w:t>
            </w:r>
          </w:p>
        </w:tc>
        <w:tc>
          <w:tcPr>
            <w:tcW w:w="632" w:type="dxa"/>
            <w:noWrap/>
            <w:hideMark/>
          </w:tcPr>
          <w:p w14:paraId="383E9EDC"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1</w:t>
            </w:r>
          </w:p>
        </w:tc>
        <w:tc>
          <w:tcPr>
            <w:tcW w:w="756" w:type="dxa"/>
            <w:noWrap/>
            <w:hideMark/>
          </w:tcPr>
          <w:p w14:paraId="5561348A" w14:textId="77777777" w:rsidR="003E08D1" w:rsidRPr="009A036B" w:rsidRDefault="003E08D1" w:rsidP="001C2F7F">
            <w:pPr>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0.0</w:t>
            </w:r>
          </w:p>
        </w:tc>
      </w:tr>
      <w:tr w:rsidR="00FD6E76" w:rsidRPr="009A036B" w14:paraId="60E16129" w14:textId="77777777" w:rsidTr="00FD6E76">
        <w:trPr>
          <w:trHeight w:val="356"/>
        </w:trPr>
        <w:tc>
          <w:tcPr>
            <w:tcW w:w="2426" w:type="dxa"/>
            <w:noWrap/>
            <w:hideMark/>
          </w:tcPr>
          <w:p w14:paraId="08FD82AF" w14:textId="77777777" w:rsidR="003E08D1" w:rsidRPr="009A036B" w:rsidRDefault="003E08D1" w:rsidP="001C2F7F">
            <w:pPr>
              <w:jc w:val="center"/>
              <w:rPr>
                <w:rFonts w:ascii="Calibri" w:eastAsia="Times New Roman" w:hAnsi="Calibri" w:cs="Calibri"/>
                <w:b/>
                <w:bCs/>
                <w:color w:val="000000"/>
                <w:kern w:val="0"/>
                <w:sz w:val="22"/>
                <w:szCs w:val="22"/>
                <w:lang w:eastAsia="zh-CN"/>
                <w14:ligatures w14:val="none"/>
              </w:rPr>
            </w:pPr>
            <w:proofErr w:type="spellStart"/>
            <w:r w:rsidRPr="009A036B">
              <w:rPr>
                <w:rFonts w:ascii="Calibri" w:eastAsia="Times New Roman" w:hAnsi="Calibri" w:cs="Calibri"/>
                <w:b/>
                <w:bCs/>
                <w:color w:val="000000"/>
                <w:kern w:val="0"/>
                <w:sz w:val="22"/>
                <w:szCs w:val="22"/>
                <w:lang w:eastAsia="zh-CN"/>
                <w14:ligatures w14:val="none"/>
              </w:rPr>
              <w:t>family_diabetes_history</w:t>
            </w:r>
            <w:proofErr w:type="spellEnd"/>
          </w:p>
        </w:tc>
        <w:tc>
          <w:tcPr>
            <w:tcW w:w="774" w:type="dxa"/>
            <w:noWrap/>
            <w:hideMark/>
          </w:tcPr>
          <w:p w14:paraId="008B31B2"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79863</w:t>
            </w:r>
          </w:p>
        </w:tc>
        <w:tc>
          <w:tcPr>
            <w:tcW w:w="1053" w:type="dxa"/>
            <w:noWrap/>
            <w:hideMark/>
          </w:tcPr>
          <w:p w14:paraId="76FE1D07"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0.302167</w:t>
            </w:r>
          </w:p>
        </w:tc>
        <w:tc>
          <w:tcPr>
            <w:tcW w:w="1053" w:type="dxa"/>
            <w:noWrap/>
            <w:hideMark/>
          </w:tcPr>
          <w:p w14:paraId="0DAC8B8F"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0.4592</w:t>
            </w:r>
          </w:p>
        </w:tc>
        <w:tc>
          <w:tcPr>
            <w:tcW w:w="632" w:type="dxa"/>
            <w:noWrap/>
            <w:hideMark/>
          </w:tcPr>
          <w:p w14:paraId="2F72AF1D"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w:t>
            </w:r>
          </w:p>
        </w:tc>
        <w:tc>
          <w:tcPr>
            <w:tcW w:w="632" w:type="dxa"/>
            <w:noWrap/>
            <w:hideMark/>
          </w:tcPr>
          <w:p w14:paraId="5DB4ADEC"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w:t>
            </w:r>
          </w:p>
        </w:tc>
        <w:tc>
          <w:tcPr>
            <w:tcW w:w="918" w:type="dxa"/>
            <w:noWrap/>
            <w:hideMark/>
          </w:tcPr>
          <w:p w14:paraId="77810E06"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w:t>
            </w:r>
          </w:p>
        </w:tc>
        <w:tc>
          <w:tcPr>
            <w:tcW w:w="632" w:type="dxa"/>
            <w:noWrap/>
            <w:hideMark/>
          </w:tcPr>
          <w:p w14:paraId="2D03ED79"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1</w:t>
            </w:r>
          </w:p>
        </w:tc>
        <w:tc>
          <w:tcPr>
            <w:tcW w:w="632" w:type="dxa"/>
            <w:noWrap/>
            <w:hideMark/>
          </w:tcPr>
          <w:p w14:paraId="0ABA0703"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1</w:t>
            </w:r>
          </w:p>
        </w:tc>
        <w:tc>
          <w:tcPr>
            <w:tcW w:w="756" w:type="dxa"/>
            <w:noWrap/>
            <w:hideMark/>
          </w:tcPr>
          <w:p w14:paraId="1DABBF94" w14:textId="77777777" w:rsidR="003E08D1" w:rsidRPr="009A036B" w:rsidRDefault="003E08D1" w:rsidP="001C2F7F">
            <w:pPr>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0.0</w:t>
            </w:r>
          </w:p>
        </w:tc>
      </w:tr>
      <w:tr w:rsidR="00FD6E76" w:rsidRPr="009A036B" w14:paraId="510786C7" w14:textId="77777777" w:rsidTr="00FD6E76">
        <w:trPr>
          <w:trHeight w:val="356"/>
        </w:trPr>
        <w:tc>
          <w:tcPr>
            <w:tcW w:w="2426" w:type="dxa"/>
            <w:noWrap/>
            <w:hideMark/>
          </w:tcPr>
          <w:p w14:paraId="41595E47" w14:textId="77777777" w:rsidR="003E08D1" w:rsidRPr="009A036B" w:rsidRDefault="003E08D1" w:rsidP="001C2F7F">
            <w:pPr>
              <w:jc w:val="center"/>
              <w:rPr>
                <w:rFonts w:ascii="Calibri" w:eastAsia="Times New Roman" w:hAnsi="Calibri" w:cs="Calibri"/>
                <w:b/>
                <w:bCs/>
                <w:color w:val="000000"/>
                <w:kern w:val="0"/>
                <w:sz w:val="22"/>
                <w:szCs w:val="22"/>
                <w:lang w:eastAsia="zh-CN"/>
                <w14:ligatures w14:val="none"/>
              </w:rPr>
            </w:pPr>
            <w:r w:rsidRPr="009A036B">
              <w:rPr>
                <w:rFonts w:ascii="Calibri" w:eastAsia="Times New Roman" w:hAnsi="Calibri" w:cs="Calibri"/>
                <w:b/>
                <w:bCs/>
                <w:color w:val="000000"/>
                <w:kern w:val="0"/>
                <w:sz w:val="22"/>
                <w:szCs w:val="22"/>
                <w:lang w:eastAsia="zh-CN"/>
                <w14:ligatures w14:val="none"/>
              </w:rPr>
              <w:t>diabetes</w:t>
            </w:r>
          </w:p>
        </w:tc>
        <w:tc>
          <w:tcPr>
            <w:tcW w:w="774" w:type="dxa"/>
            <w:noWrap/>
            <w:hideMark/>
          </w:tcPr>
          <w:p w14:paraId="1C82915A"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80242</w:t>
            </w:r>
          </w:p>
        </w:tc>
        <w:tc>
          <w:tcPr>
            <w:tcW w:w="1053" w:type="dxa"/>
            <w:noWrap/>
            <w:hideMark/>
          </w:tcPr>
          <w:p w14:paraId="580EEF14"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0.954936</w:t>
            </w:r>
          </w:p>
        </w:tc>
        <w:tc>
          <w:tcPr>
            <w:tcW w:w="1053" w:type="dxa"/>
            <w:noWrap/>
            <w:hideMark/>
          </w:tcPr>
          <w:p w14:paraId="4FF6B3BF"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0.207445</w:t>
            </w:r>
          </w:p>
        </w:tc>
        <w:tc>
          <w:tcPr>
            <w:tcW w:w="632" w:type="dxa"/>
            <w:noWrap/>
            <w:hideMark/>
          </w:tcPr>
          <w:p w14:paraId="465A8C4A"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0</w:t>
            </w:r>
          </w:p>
        </w:tc>
        <w:tc>
          <w:tcPr>
            <w:tcW w:w="632" w:type="dxa"/>
            <w:noWrap/>
            <w:hideMark/>
          </w:tcPr>
          <w:p w14:paraId="1AC4CDEC"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1</w:t>
            </w:r>
          </w:p>
        </w:tc>
        <w:tc>
          <w:tcPr>
            <w:tcW w:w="918" w:type="dxa"/>
            <w:noWrap/>
            <w:hideMark/>
          </w:tcPr>
          <w:p w14:paraId="0B1CA4D0"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1</w:t>
            </w:r>
          </w:p>
        </w:tc>
        <w:tc>
          <w:tcPr>
            <w:tcW w:w="632" w:type="dxa"/>
            <w:noWrap/>
            <w:hideMark/>
          </w:tcPr>
          <w:p w14:paraId="64EB7D60"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1</w:t>
            </w:r>
          </w:p>
        </w:tc>
        <w:tc>
          <w:tcPr>
            <w:tcW w:w="632" w:type="dxa"/>
            <w:noWrap/>
            <w:hideMark/>
          </w:tcPr>
          <w:p w14:paraId="3935C675" w14:textId="77777777" w:rsidR="003E08D1" w:rsidRPr="009A036B" w:rsidRDefault="003E08D1" w:rsidP="001C2F7F">
            <w:pPr>
              <w:jc w:val="right"/>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1</w:t>
            </w:r>
          </w:p>
        </w:tc>
        <w:tc>
          <w:tcPr>
            <w:tcW w:w="756" w:type="dxa"/>
            <w:noWrap/>
            <w:hideMark/>
          </w:tcPr>
          <w:p w14:paraId="5F0B56A3" w14:textId="77777777" w:rsidR="003E08D1" w:rsidRPr="009A036B" w:rsidRDefault="003E08D1" w:rsidP="001C2F7F">
            <w:pPr>
              <w:rPr>
                <w:rFonts w:ascii="Calibri" w:eastAsia="Times New Roman" w:hAnsi="Calibri" w:cs="Calibri"/>
                <w:color w:val="000000"/>
                <w:kern w:val="0"/>
                <w:sz w:val="22"/>
                <w:szCs w:val="22"/>
                <w:lang w:eastAsia="zh-CN"/>
                <w14:ligatures w14:val="none"/>
              </w:rPr>
            </w:pPr>
            <w:r w:rsidRPr="009A036B">
              <w:rPr>
                <w:rFonts w:ascii="Calibri" w:eastAsia="Times New Roman" w:hAnsi="Calibri" w:cs="Calibri"/>
                <w:color w:val="000000"/>
                <w:kern w:val="0"/>
                <w:sz w:val="22"/>
                <w:szCs w:val="22"/>
                <w:lang w:eastAsia="zh-CN"/>
                <w14:ligatures w14:val="none"/>
              </w:rPr>
              <w:t>1.0</w:t>
            </w:r>
          </w:p>
        </w:tc>
      </w:tr>
    </w:tbl>
    <w:p w14:paraId="46D63730" w14:textId="77777777" w:rsidR="003E08D1" w:rsidRDefault="003E08D1" w:rsidP="003E08D1">
      <w:pPr>
        <w:ind w:left="360"/>
        <w:rPr>
          <w:b/>
          <w:bCs/>
        </w:rPr>
      </w:pPr>
    </w:p>
    <w:p w14:paraId="2413FDB2" w14:textId="28749FA9" w:rsidR="00993BC7" w:rsidRPr="003E08D1" w:rsidRDefault="00993BC7" w:rsidP="003E08D1">
      <w:pPr>
        <w:pStyle w:val="ListParagraph"/>
        <w:numPr>
          <w:ilvl w:val="0"/>
          <w:numId w:val="5"/>
        </w:numPr>
        <w:rPr>
          <w:b/>
          <w:bCs/>
        </w:rPr>
      </w:pPr>
      <w:r w:rsidRPr="003E08D1">
        <w:rPr>
          <w:b/>
          <w:bCs/>
        </w:rPr>
        <w:t>Distribution Visualization</w:t>
      </w:r>
    </w:p>
    <w:p w14:paraId="0F9FEDB4" w14:textId="4CD03BBE" w:rsidR="00564DF6" w:rsidRDefault="00A272DC" w:rsidP="00993BC7">
      <w:r w:rsidRPr="00A272DC">
        <w:t>This bar chart shows that heavy alcohol consumption is the most common across both diabetic and non-diabetic groups, though the proportion of diabetics is consistently smaller across all alcohol consumption levels.</w:t>
      </w:r>
    </w:p>
    <w:p w14:paraId="3D9A4E78" w14:textId="77777777" w:rsidR="00944C1D" w:rsidRDefault="00621CF9" w:rsidP="00944C1D">
      <w:pPr>
        <w:keepNext/>
      </w:pPr>
      <w:r>
        <w:rPr>
          <w:noProof/>
        </w:rPr>
        <w:drawing>
          <wp:inline distT="0" distB="0" distL="0" distR="0" wp14:anchorId="04F7E273" wp14:editId="60115BA8">
            <wp:extent cx="4852657" cy="2814062"/>
            <wp:effectExtent l="0" t="0" r="0" b="5715"/>
            <wp:docPr id="2082544262" name="Picture 1" descr="alcohol_consumption_barplot.png">
              <a:extLst xmlns:a="http://schemas.openxmlformats.org/drawingml/2006/main">
                <a:ext uri="{FF2B5EF4-FFF2-40B4-BE49-F238E27FC236}">
                  <a16:creationId xmlns:a16="http://schemas.microsoft.com/office/drawing/2014/main" id="{00000000-0008-0000-0F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lcohol_consumption_barplot.png">
                      <a:extLst>
                        <a:ext uri="{FF2B5EF4-FFF2-40B4-BE49-F238E27FC236}">
                          <a16:creationId xmlns:a16="http://schemas.microsoft.com/office/drawing/2014/main" id="{00000000-0008-0000-0F00-000002000000}"/>
                        </a:ext>
                      </a:extLst>
                    </pic:cNvPr>
                    <pic:cNvPicPr>
                      <a:picLocks noChangeAspect="1"/>
                    </pic:cNvPicPr>
                  </pic:nvPicPr>
                  <pic:blipFill>
                    <a:blip r:embed="rId16"/>
                    <a:stretch>
                      <a:fillRect/>
                    </a:stretch>
                  </pic:blipFill>
                  <pic:spPr>
                    <a:xfrm>
                      <a:off x="0" y="0"/>
                      <a:ext cx="4866879" cy="2822309"/>
                    </a:xfrm>
                    <a:prstGeom prst="rect">
                      <a:avLst/>
                    </a:prstGeom>
                  </pic:spPr>
                </pic:pic>
              </a:graphicData>
            </a:graphic>
          </wp:inline>
        </w:drawing>
      </w:r>
    </w:p>
    <w:p w14:paraId="05083299" w14:textId="5F910F77" w:rsidR="00EE1ECF" w:rsidRDefault="00944C1D" w:rsidP="00C10107">
      <w:pPr>
        <w:pStyle w:val="Caption"/>
      </w:pPr>
      <w:r>
        <w:t xml:space="preserve">Figure </w:t>
      </w:r>
      <w:r>
        <w:fldChar w:fldCharType="begin"/>
      </w:r>
      <w:r>
        <w:instrText xml:space="preserve"> SEQ Figure \* ARABIC </w:instrText>
      </w:r>
      <w:r>
        <w:fldChar w:fldCharType="separate"/>
      </w:r>
      <w:r w:rsidR="00C10107">
        <w:rPr>
          <w:noProof/>
        </w:rPr>
        <w:t>3</w:t>
      </w:r>
      <w:r>
        <w:fldChar w:fldCharType="end"/>
      </w:r>
      <w:r>
        <w:t>: Alcohol consumption by diabetes status</w:t>
      </w:r>
    </w:p>
    <w:p w14:paraId="7EDC2CAA" w14:textId="314125E0" w:rsidR="007953DF" w:rsidRPr="007953DF" w:rsidRDefault="007953DF" w:rsidP="00DA0029">
      <w:pPr>
        <w:pStyle w:val="ListParagraph"/>
        <w:numPr>
          <w:ilvl w:val="0"/>
          <w:numId w:val="5"/>
        </w:numPr>
        <w:rPr>
          <w:b/>
          <w:bCs/>
        </w:rPr>
      </w:pPr>
      <w:r w:rsidRPr="007953DF">
        <w:rPr>
          <w:b/>
          <w:bCs/>
        </w:rPr>
        <w:lastRenderedPageBreak/>
        <w:t>Key Insights</w:t>
      </w:r>
    </w:p>
    <w:p w14:paraId="3514ED30" w14:textId="54A59C93" w:rsidR="007953DF" w:rsidRPr="004D4F97" w:rsidRDefault="00967A8F" w:rsidP="007B127F">
      <w:pPr>
        <w:pStyle w:val="ListParagraph"/>
        <w:numPr>
          <w:ilvl w:val="0"/>
          <w:numId w:val="20"/>
        </w:numPr>
      </w:pPr>
      <w:r w:rsidRPr="00967A8F">
        <w:t>Hypertension</w:t>
      </w:r>
      <w:r w:rsidR="004B274B">
        <w:t>, with 20.2% of the population</w:t>
      </w:r>
      <w:r w:rsidR="0026033D">
        <w:t xml:space="preserve"> in the sample,</w:t>
      </w:r>
      <w:r w:rsidRPr="00967A8F">
        <w:t xml:space="preserve"> is relatively uncommon in this dataset but remains an important factor for the minority affected.</w:t>
      </w:r>
    </w:p>
    <w:p w14:paraId="3F040D40" w14:textId="4FE5BE4B" w:rsidR="00993BC7" w:rsidRPr="004D4F97" w:rsidRDefault="007C662E" w:rsidP="007B127F">
      <w:pPr>
        <w:pStyle w:val="ListParagraph"/>
        <w:numPr>
          <w:ilvl w:val="0"/>
          <w:numId w:val="20"/>
        </w:numPr>
      </w:pPr>
      <w:r w:rsidRPr="007C662E">
        <w:t xml:space="preserve">While not the majority, </w:t>
      </w:r>
      <w:r>
        <w:t>30.2%</w:t>
      </w:r>
      <w:r w:rsidRPr="007C662E">
        <w:t xml:space="preserve"> of the population has a family history of diabetes, which may contribute to an increased risk for the condition.</w:t>
      </w:r>
    </w:p>
    <w:p w14:paraId="2421614A" w14:textId="77777777" w:rsidR="007C662E" w:rsidRPr="004D4F97" w:rsidRDefault="007C662E" w:rsidP="00BE07F9"/>
    <w:p w14:paraId="5AAD734A" w14:textId="77777777" w:rsidR="00942A4E" w:rsidRDefault="00942A4E" w:rsidP="00BE07F9"/>
    <w:p w14:paraId="0EAAB935" w14:textId="77777777" w:rsidR="00942A4E" w:rsidRDefault="00942A4E" w:rsidP="00BE07F9"/>
    <w:p w14:paraId="1A470E16" w14:textId="77777777" w:rsidR="00942A4E" w:rsidRDefault="00942A4E" w:rsidP="00BE07F9"/>
    <w:p w14:paraId="5C91841B" w14:textId="77777777" w:rsidR="00942A4E" w:rsidRDefault="00942A4E" w:rsidP="00BE07F9"/>
    <w:p w14:paraId="0ACD890D" w14:textId="77777777" w:rsidR="00942A4E" w:rsidRDefault="00942A4E" w:rsidP="00BE07F9"/>
    <w:p w14:paraId="0AE1289A" w14:textId="77777777" w:rsidR="00942A4E" w:rsidRDefault="00942A4E" w:rsidP="00BE07F9"/>
    <w:p w14:paraId="648C2D2E" w14:textId="77777777" w:rsidR="00942A4E" w:rsidRDefault="00942A4E" w:rsidP="00BE07F9"/>
    <w:p w14:paraId="642032FE" w14:textId="77777777" w:rsidR="00942A4E" w:rsidRDefault="00942A4E" w:rsidP="00BE07F9"/>
    <w:p w14:paraId="3F37C345" w14:textId="77777777" w:rsidR="00942A4E" w:rsidRDefault="00942A4E" w:rsidP="00BE07F9"/>
    <w:p w14:paraId="30584B7C" w14:textId="77777777" w:rsidR="00942A4E" w:rsidRDefault="00942A4E" w:rsidP="00BE07F9"/>
    <w:p w14:paraId="3A85A4CB" w14:textId="77777777" w:rsidR="00942A4E" w:rsidRDefault="00942A4E" w:rsidP="00BE07F9"/>
    <w:p w14:paraId="5BA00941" w14:textId="77777777" w:rsidR="00942A4E" w:rsidRDefault="00942A4E" w:rsidP="00BE07F9"/>
    <w:p w14:paraId="1CB28CAD" w14:textId="77777777" w:rsidR="00942A4E" w:rsidRDefault="00942A4E" w:rsidP="00BE07F9"/>
    <w:p w14:paraId="01F187E1" w14:textId="77777777" w:rsidR="00942A4E" w:rsidRDefault="00942A4E" w:rsidP="00BE07F9"/>
    <w:p w14:paraId="6F66EA8C" w14:textId="77777777" w:rsidR="00942A4E" w:rsidRDefault="00942A4E" w:rsidP="00BE07F9"/>
    <w:p w14:paraId="0A477FD7" w14:textId="77777777" w:rsidR="00942A4E" w:rsidRDefault="00942A4E" w:rsidP="00BE07F9"/>
    <w:p w14:paraId="43D43DED" w14:textId="77777777" w:rsidR="00942A4E" w:rsidRDefault="00942A4E" w:rsidP="00BE07F9"/>
    <w:p w14:paraId="20402B39" w14:textId="77777777" w:rsidR="00942A4E" w:rsidRDefault="00942A4E" w:rsidP="00BE07F9"/>
    <w:p w14:paraId="61F79089" w14:textId="77777777" w:rsidR="00942A4E" w:rsidRDefault="00942A4E" w:rsidP="00BE07F9"/>
    <w:p w14:paraId="0D7CA6C6" w14:textId="77777777" w:rsidR="00942A4E" w:rsidRDefault="00942A4E" w:rsidP="00BE07F9"/>
    <w:p w14:paraId="5D7B99B6" w14:textId="77777777" w:rsidR="00942A4E" w:rsidRPr="004D4F97" w:rsidRDefault="00942A4E" w:rsidP="00BE07F9"/>
    <w:p w14:paraId="1CD818FA" w14:textId="48B6873B" w:rsidR="006863FF" w:rsidRDefault="00041698" w:rsidP="00DA0029">
      <w:pPr>
        <w:pStyle w:val="Heading2"/>
        <w:numPr>
          <w:ilvl w:val="0"/>
          <w:numId w:val="7"/>
        </w:numPr>
      </w:pPr>
      <w:bookmarkStart w:id="9" w:name="_Toc183177913"/>
      <w:r>
        <w:lastRenderedPageBreak/>
        <w:t>Bivariate</w:t>
      </w:r>
      <w:r w:rsidR="006863FF">
        <w:t xml:space="preserve"> Analysis</w:t>
      </w:r>
      <w:bookmarkEnd w:id="9"/>
    </w:p>
    <w:p w14:paraId="5592814B" w14:textId="1975C87E" w:rsidR="00E548D9" w:rsidRPr="00E548D9" w:rsidRDefault="00E548D9" w:rsidP="00DA0029">
      <w:pPr>
        <w:pStyle w:val="Heading3"/>
        <w:numPr>
          <w:ilvl w:val="1"/>
          <w:numId w:val="7"/>
        </w:numPr>
      </w:pPr>
      <w:bookmarkStart w:id="10" w:name="_Toc183177914"/>
      <w:r w:rsidRPr="00E548D9">
        <w:t>Numerical vs. Numerical</w:t>
      </w:r>
      <w:bookmarkEnd w:id="10"/>
    </w:p>
    <w:p w14:paraId="5CD8AE08" w14:textId="6A5DD458" w:rsidR="009573EC" w:rsidRDefault="00C85F88" w:rsidP="00DA0029">
      <w:pPr>
        <w:pStyle w:val="ListParagraph"/>
        <w:numPr>
          <w:ilvl w:val="0"/>
          <w:numId w:val="9"/>
        </w:numPr>
        <w:rPr>
          <w:b/>
          <w:bCs/>
        </w:rPr>
      </w:pPr>
      <w:r w:rsidRPr="00C85F88">
        <w:rPr>
          <w:b/>
          <w:bCs/>
        </w:rPr>
        <w:t>Variable Relationship</w:t>
      </w:r>
      <w:r w:rsidR="00EB0855">
        <w:rPr>
          <w:b/>
          <w:bCs/>
        </w:rPr>
        <w:t>s</w:t>
      </w:r>
    </w:p>
    <w:p w14:paraId="0C4FD6DC" w14:textId="6F29BF5F" w:rsidR="00CB2C1A" w:rsidRPr="00CB2C1A" w:rsidRDefault="00CB2C1A" w:rsidP="00CB2C1A">
      <w:r w:rsidRPr="00CB2C1A">
        <w:t>Th</w:t>
      </w:r>
      <w:r>
        <w:t>e</w:t>
      </w:r>
      <w:r w:rsidRPr="00CB2C1A">
        <w:t xml:space="preserve"> violin plot</w:t>
      </w:r>
      <w:r>
        <w:t xml:space="preserve"> below</w:t>
      </w:r>
      <w:r w:rsidRPr="00CB2C1A">
        <w:t xml:space="preserve"> of BMI by diabetes status shows that diabetic individuals tend to have a higher median BMI and greater variability compared to non-diabetic individuals. The distribution suggests a stronger association between higher BMI and the likelihood of diabetes in this dataset.</w:t>
      </w:r>
    </w:p>
    <w:p w14:paraId="00559BB6" w14:textId="77777777" w:rsidR="00494506" w:rsidRPr="00CB2C1A" w:rsidRDefault="00494506" w:rsidP="00CB2C1A"/>
    <w:p w14:paraId="03A93F35" w14:textId="77777777" w:rsidR="00944C1D" w:rsidRDefault="00C0669A" w:rsidP="00944C1D">
      <w:pPr>
        <w:keepNext/>
      </w:pPr>
      <w:r>
        <w:rPr>
          <w:noProof/>
        </w:rPr>
        <w:drawing>
          <wp:inline distT="0" distB="0" distL="0" distR="0" wp14:anchorId="46D59EDB" wp14:editId="3743AF81">
            <wp:extent cx="4546121" cy="2636710"/>
            <wp:effectExtent l="0" t="0" r="6985" b="0"/>
            <wp:docPr id="241888803" name="Picture 1" descr="BMI_violinplot.png">
              <a:extLst xmlns:a="http://schemas.openxmlformats.org/drawingml/2006/main">
                <a:ext uri="{FF2B5EF4-FFF2-40B4-BE49-F238E27FC236}">
                  <a16:creationId xmlns:a16="http://schemas.microsoft.com/office/drawing/2014/main" id="{00000000-0008-0000-14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BMI_violinplot.png">
                      <a:extLst>
                        <a:ext uri="{FF2B5EF4-FFF2-40B4-BE49-F238E27FC236}">
                          <a16:creationId xmlns:a16="http://schemas.microsoft.com/office/drawing/2014/main" id="{00000000-0008-0000-1400-000002000000}"/>
                        </a:ext>
                      </a:extLst>
                    </pic:cNvPr>
                    <pic:cNvPicPr>
                      <a:picLocks noChangeAspect="1"/>
                    </pic:cNvPicPr>
                  </pic:nvPicPr>
                  <pic:blipFill>
                    <a:blip r:embed="rId17"/>
                    <a:stretch>
                      <a:fillRect/>
                    </a:stretch>
                  </pic:blipFill>
                  <pic:spPr>
                    <a:xfrm>
                      <a:off x="0" y="0"/>
                      <a:ext cx="4550747" cy="2639393"/>
                    </a:xfrm>
                    <a:prstGeom prst="rect">
                      <a:avLst/>
                    </a:prstGeom>
                  </pic:spPr>
                </pic:pic>
              </a:graphicData>
            </a:graphic>
          </wp:inline>
        </w:drawing>
      </w:r>
    </w:p>
    <w:p w14:paraId="2656DC8C" w14:textId="5F261BDC" w:rsidR="002B7B57" w:rsidRPr="00E548D9" w:rsidRDefault="00944C1D" w:rsidP="00944C1D">
      <w:pPr>
        <w:pStyle w:val="Caption"/>
      </w:pPr>
      <w:r>
        <w:t xml:space="preserve">Figure </w:t>
      </w:r>
      <w:r>
        <w:fldChar w:fldCharType="begin"/>
      </w:r>
      <w:r>
        <w:instrText xml:space="preserve"> SEQ Figure \* ARABIC </w:instrText>
      </w:r>
      <w:r>
        <w:fldChar w:fldCharType="separate"/>
      </w:r>
      <w:r w:rsidR="00C10107">
        <w:rPr>
          <w:noProof/>
        </w:rPr>
        <w:t>4</w:t>
      </w:r>
      <w:r>
        <w:fldChar w:fldCharType="end"/>
      </w:r>
      <w:r>
        <w:t>: BMI violin plot</w:t>
      </w:r>
    </w:p>
    <w:p w14:paraId="0A43BF9E" w14:textId="653AC3F3" w:rsidR="00C85F88" w:rsidRPr="00C85F88" w:rsidRDefault="00C85F88" w:rsidP="00DA0029">
      <w:pPr>
        <w:pStyle w:val="ListParagraph"/>
        <w:numPr>
          <w:ilvl w:val="0"/>
          <w:numId w:val="9"/>
        </w:numPr>
        <w:rPr>
          <w:b/>
          <w:bCs/>
        </w:rPr>
      </w:pPr>
      <w:r w:rsidRPr="00C85F88">
        <w:rPr>
          <w:b/>
          <w:bCs/>
        </w:rPr>
        <w:t>Key Insights</w:t>
      </w:r>
    </w:p>
    <w:p w14:paraId="3A3B2308" w14:textId="0977CF44" w:rsidR="001D1321" w:rsidRDefault="001D1321" w:rsidP="001D1321">
      <w:pPr>
        <w:ind w:left="360"/>
      </w:pPr>
      <w:r w:rsidRPr="001D1321">
        <w:rPr>
          <w:rFonts w:hAnsi="Symbol"/>
        </w:rPr>
        <w:t></w:t>
      </w:r>
      <w:r>
        <w:t xml:space="preserve"> Correlation: Higher BMI is linked to a higher likelihood of diabetes, due to increased insulin resistance.</w:t>
      </w:r>
    </w:p>
    <w:p w14:paraId="43A5D419" w14:textId="3243A56E" w:rsidR="006863FF" w:rsidRPr="004E3E3B" w:rsidRDefault="001D1321" w:rsidP="001D1321">
      <w:pPr>
        <w:ind w:left="360"/>
      </w:pPr>
      <w:r w:rsidRPr="001D1321">
        <w:rPr>
          <w:rFonts w:hAnsi="Symbol"/>
        </w:rPr>
        <w:t></w:t>
      </w:r>
      <w:r>
        <w:t xml:space="preserve"> Prevalence: Diabetes is more common in individuals with higher BMI, especially in overweight and obese categories.</w:t>
      </w:r>
    </w:p>
    <w:p w14:paraId="2D7A01DD" w14:textId="77777777" w:rsidR="001D1321" w:rsidRPr="00774E5B" w:rsidRDefault="001D1321" w:rsidP="001D1321">
      <w:pPr>
        <w:ind w:left="360"/>
      </w:pPr>
    </w:p>
    <w:p w14:paraId="572802DB" w14:textId="77777777" w:rsidR="00A44347" w:rsidRPr="00774E5B" w:rsidRDefault="00A44347" w:rsidP="00BD1C95"/>
    <w:p w14:paraId="49C471E9" w14:textId="56993921" w:rsidR="00E548D9" w:rsidRDefault="00E548D9" w:rsidP="00DA0029">
      <w:pPr>
        <w:pStyle w:val="Heading3"/>
        <w:numPr>
          <w:ilvl w:val="1"/>
          <w:numId w:val="7"/>
        </w:numPr>
      </w:pPr>
      <w:bookmarkStart w:id="11" w:name="_Toc183177915"/>
      <w:r w:rsidRPr="00E548D9">
        <w:t>Numerical vs. Categorical</w:t>
      </w:r>
      <w:bookmarkEnd w:id="11"/>
    </w:p>
    <w:p w14:paraId="0CFD44AF" w14:textId="2BE5AD70" w:rsidR="00C85F88" w:rsidRPr="00C85F88" w:rsidRDefault="00C85F88" w:rsidP="00DA0029">
      <w:pPr>
        <w:pStyle w:val="ListParagraph"/>
        <w:numPr>
          <w:ilvl w:val="0"/>
          <w:numId w:val="10"/>
        </w:numPr>
        <w:rPr>
          <w:b/>
          <w:bCs/>
        </w:rPr>
      </w:pPr>
      <w:r w:rsidRPr="00C85F88">
        <w:rPr>
          <w:b/>
          <w:bCs/>
        </w:rPr>
        <w:t>Variable Relationship</w:t>
      </w:r>
      <w:r w:rsidR="00EB0855">
        <w:rPr>
          <w:b/>
          <w:bCs/>
        </w:rPr>
        <w:t>s</w:t>
      </w:r>
    </w:p>
    <w:p w14:paraId="22D86E67" w14:textId="77777777" w:rsidR="003833F3" w:rsidRPr="003833F3" w:rsidRDefault="003833F3" w:rsidP="003833F3">
      <w:r w:rsidRPr="003833F3">
        <w:t>This strip plot shows the age distribution by diabetes status, with both diabetic and non-diabetic individuals spanning a wide age range. There is no clear age clustering, suggesting that diabetes affects individuals across all age groups in this dataset.</w:t>
      </w:r>
    </w:p>
    <w:p w14:paraId="0B03BD42" w14:textId="77777777" w:rsidR="00944C1D" w:rsidRDefault="00441DAC" w:rsidP="00944C1D">
      <w:pPr>
        <w:keepNext/>
      </w:pPr>
      <w:r w:rsidRPr="00441DAC">
        <w:lastRenderedPageBreak/>
        <w:drawing>
          <wp:inline distT="0" distB="0" distL="0" distR="0" wp14:anchorId="3110773E" wp14:editId="294BE578">
            <wp:extent cx="4780230" cy="2868350"/>
            <wp:effectExtent l="0" t="0" r="0" b="1905"/>
            <wp:docPr id="439238621" name="Picture 21" descr="A graph showing a red and blue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38621" name="Picture 21" descr="A graph showing a red and blue bar&#10;&#10;Description automatically generated"/>
                    <pic:cNvPicPr/>
                  </pic:nvPicPr>
                  <pic:blipFill>
                    <a:blip r:embed="rId18"/>
                    <a:stretch>
                      <a:fillRect/>
                    </a:stretch>
                  </pic:blipFill>
                  <pic:spPr>
                    <a:xfrm>
                      <a:off x="0" y="0"/>
                      <a:ext cx="4813610" cy="2888380"/>
                    </a:xfrm>
                    <a:prstGeom prst="rect">
                      <a:avLst/>
                    </a:prstGeom>
                  </pic:spPr>
                </pic:pic>
              </a:graphicData>
            </a:graphic>
          </wp:inline>
        </w:drawing>
      </w:r>
    </w:p>
    <w:p w14:paraId="52CC040C" w14:textId="3EE49223" w:rsidR="00583E59" w:rsidRDefault="00944C1D" w:rsidP="00944C1D">
      <w:pPr>
        <w:pStyle w:val="Caption"/>
      </w:pPr>
      <w:r>
        <w:t xml:space="preserve">Figure </w:t>
      </w:r>
      <w:r>
        <w:fldChar w:fldCharType="begin"/>
      </w:r>
      <w:r>
        <w:instrText xml:space="preserve"> SEQ Figure \* ARABIC </w:instrText>
      </w:r>
      <w:r>
        <w:fldChar w:fldCharType="separate"/>
      </w:r>
      <w:r w:rsidR="00C10107">
        <w:rPr>
          <w:noProof/>
        </w:rPr>
        <w:t>5</w:t>
      </w:r>
      <w:r>
        <w:fldChar w:fldCharType="end"/>
      </w:r>
      <w:r>
        <w:t>: Age strip plot</w:t>
      </w:r>
    </w:p>
    <w:p w14:paraId="3FAF0FC8" w14:textId="2B89FFE8" w:rsidR="00120985" w:rsidRDefault="00120985" w:rsidP="00E548D9">
      <w:r w:rsidRPr="00120985">
        <w:t>Th</w:t>
      </w:r>
      <w:r>
        <w:t>e</w:t>
      </w:r>
      <w:r w:rsidRPr="00120985">
        <w:t xml:space="preserve"> box plot </w:t>
      </w:r>
      <w:r>
        <w:t xml:space="preserve">below </w:t>
      </w:r>
      <w:r w:rsidRPr="00120985">
        <w:t>shows that the weight distributions across different diet types are relatively similar, with overlapping medians and ranges. This indicates that diet type alone does not significantly differentiate weight in this dataset.</w:t>
      </w:r>
    </w:p>
    <w:p w14:paraId="100EC25A" w14:textId="77777777" w:rsidR="00944C1D" w:rsidRDefault="00C24F26" w:rsidP="00944C1D">
      <w:pPr>
        <w:keepNext/>
      </w:pPr>
      <w:r w:rsidRPr="00C24F26">
        <w:drawing>
          <wp:inline distT="0" distB="0" distL="0" distR="0" wp14:anchorId="6985589E" wp14:editId="67180C37">
            <wp:extent cx="5169529" cy="3101947"/>
            <wp:effectExtent l="0" t="0" r="0" b="0"/>
            <wp:docPr id="425794135" name="Picture 25" descr="A chart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94135" name="Picture 25" descr="A chart of a box plot&#10;&#10;Description automatically generated"/>
                    <pic:cNvPicPr/>
                  </pic:nvPicPr>
                  <pic:blipFill>
                    <a:blip r:embed="rId19"/>
                    <a:stretch>
                      <a:fillRect/>
                    </a:stretch>
                  </pic:blipFill>
                  <pic:spPr>
                    <a:xfrm>
                      <a:off x="0" y="0"/>
                      <a:ext cx="5196901" cy="3118371"/>
                    </a:xfrm>
                    <a:prstGeom prst="rect">
                      <a:avLst/>
                    </a:prstGeom>
                  </pic:spPr>
                </pic:pic>
              </a:graphicData>
            </a:graphic>
          </wp:inline>
        </w:drawing>
      </w:r>
    </w:p>
    <w:p w14:paraId="187C4C17" w14:textId="1614FA67" w:rsidR="00C24F26" w:rsidRDefault="00944C1D" w:rsidP="00944C1D">
      <w:pPr>
        <w:pStyle w:val="Caption"/>
      </w:pPr>
      <w:r>
        <w:t xml:space="preserve">Figure </w:t>
      </w:r>
      <w:r>
        <w:fldChar w:fldCharType="begin"/>
      </w:r>
      <w:r>
        <w:instrText xml:space="preserve"> SEQ Figure \* ARABIC </w:instrText>
      </w:r>
      <w:r>
        <w:fldChar w:fldCharType="separate"/>
      </w:r>
      <w:r w:rsidR="00C10107">
        <w:rPr>
          <w:noProof/>
        </w:rPr>
        <w:t>6</w:t>
      </w:r>
      <w:r>
        <w:fldChar w:fldCharType="end"/>
      </w:r>
      <w:r>
        <w:t>: Weight and Diet type box plot</w:t>
      </w:r>
    </w:p>
    <w:p w14:paraId="48A0C0F0" w14:textId="4882B6FD" w:rsidR="00583E59" w:rsidRDefault="00583E59" w:rsidP="00E548D9"/>
    <w:p w14:paraId="3A9C4D56" w14:textId="77777777" w:rsidR="00A44347" w:rsidRDefault="00A44347" w:rsidP="00E548D9"/>
    <w:p w14:paraId="3D7C3381" w14:textId="77777777" w:rsidR="00A44347" w:rsidRDefault="00A44347" w:rsidP="005377F0">
      <w:pPr>
        <w:ind w:firstLine="720"/>
      </w:pPr>
    </w:p>
    <w:p w14:paraId="139634DF" w14:textId="77777777" w:rsidR="00C85F88" w:rsidRPr="00C85F88" w:rsidRDefault="00C85F88" w:rsidP="00DA0029">
      <w:pPr>
        <w:pStyle w:val="ListParagraph"/>
        <w:numPr>
          <w:ilvl w:val="0"/>
          <w:numId w:val="12"/>
        </w:numPr>
        <w:rPr>
          <w:b/>
          <w:bCs/>
        </w:rPr>
      </w:pPr>
      <w:r w:rsidRPr="00C85F88">
        <w:rPr>
          <w:b/>
          <w:bCs/>
        </w:rPr>
        <w:t>Key Insights</w:t>
      </w:r>
    </w:p>
    <w:p w14:paraId="7B5A2C99" w14:textId="77777777" w:rsidR="006A24B5" w:rsidRDefault="006A24B5" w:rsidP="006A24B5">
      <w:pPr>
        <w:pStyle w:val="ListParagraph"/>
        <w:numPr>
          <w:ilvl w:val="0"/>
          <w:numId w:val="22"/>
        </w:numPr>
        <w:spacing w:after="0" w:line="240" w:lineRule="auto"/>
      </w:pPr>
      <w:r w:rsidRPr="006A24B5">
        <w:lastRenderedPageBreak/>
        <w:t>Trend: Certain diet types (e.g., pescatarian, vegetarian) may correlate with lower BMI, while others (e.g., omnivore, heavy meat-based diets) might be associated with higher BMI.</w:t>
      </w:r>
    </w:p>
    <w:p w14:paraId="37332D73" w14:textId="789B5D60" w:rsidR="006863FF" w:rsidRPr="00E548D9" w:rsidRDefault="006A24B5" w:rsidP="006A24B5">
      <w:pPr>
        <w:pStyle w:val="ListParagraph"/>
        <w:numPr>
          <w:ilvl w:val="0"/>
          <w:numId w:val="22"/>
        </w:numPr>
        <w:spacing w:after="0" w:line="240" w:lineRule="auto"/>
      </w:pPr>
      <w:r w:rsidRPr="006A24B5">
        <w:t xml:space="preserve"> Variation: BMI values can vary significantly across different diet types, indicating potential dietary influences on weight management.</w:t>
      </w:r>
    </w:p>
    <w:p w14:paraId="0D0A91A2" w14:textId="77777777" w:rsidR="006A24B5" w:rsidRPr="006A24B5" w:rsidRDefault="006A24B5" w:rsidP="006A24B5">
      <w:pPr>
        <w:pStyle w:val="ListParagraph"/>
        <w:spacing w:after="0" w:line="240" w:lineRule="auto"/>
      </w:pPr>
    </w:p>
    <w:p w14:paraId="7B91681D" w14:textId="77777777" w:rsidR="00A44347" w:rsidRPr="006A24B5" w:rsidRDefault="00A44347" w:rsidP="00E96628">
      <w:pPr>
        <w:spacing w:after="0" w:line="240" w:lineRule="auto"/>
        <w:jc w:val="center"/>
      </w:pPr>
    </w:p>
    <w:p w14:paraId="7F39CB1A" w14:textId="4F317909" w:rsidR="00E548D9" w:rsidRPr="00E548D9" w:rsidRDefault="00E548D9" w:rsidP="00DA0029">
      <w:pPr>
        <w:pStyle w:val="Heading3"/>
        <w:numPr>
          <w:ilvl w:val="1"/>
          <w:numId w:val="7"/>
        </w:numPr>
      </w:pPr>
      <w:bookmarkStart w:id="12" w:name="_Toc183177916"/>
      <w:r w:rsidRPr="00E548D9">
        <w:t>Categorical vs. Categorical</w:t>
      </w:r>
      <w:bookmarkEnd w:id="12"/>
    </w:p>
    <w:p w14:paraId="21F15884" w14:textId="5BD38FC8" w:rsidR="00C85F88" w:rsidRPr="00C85F88" w:rsidRDefault="00C85F88" w:rsidP="00DA0029">
      <w:pPr>
        <w:pStyle w:val="ListParagraph"/>
        <w:numPr>
          <w:ilvl w:val="0"/>
          <w:numId w:val="11"/>
        </w:numPr>
        <w:rPr>
          <w:b/>
          <w:bCs/>
        </w:rPr>
      </w:pPr>
      <w:r w:rsidRPr="00C85F88">
        <w:rPr>
          <w:b/>
          <w:bCs/>
        </w:rPr>
        <w:t>Variable Relationship</w:t>
      </w:r>
      <w:r w:rsidR="00EB0855">
        <w:rPr>
          <w:b/>
          <w:bCs/>
        </w:rPr>
        <w:t>s</w:t>
      </w:r>
    </w:p>
    <w:p w14:paraId="6DB65560" w14:textId="25C92FBE" w:rsidR="0054738B" w:rsidRDefault="000459A9" w:rsidP="00E548D9">
      <w:r w:rsidRPr="000459A9">
        <w:t>Th</w:t>
      </w:r>
      <w:r>
        <w:t xml:space="preserve">e </w:t>
      </w:r>
      <w:r w:rsidRPr="000459A9">
        <w:t xml:space="preserve">violin plot </w:t>
      </w:r>
      <w:r>
        <w:t>below shows</w:t>
      </w:r>
      <w:r w:rsidRPr="000459A9">
        <w:t xml:space="preserve"> the distribution of age by gender, with both males and females having similar age ranges but slightly different density patterns. Males exhibit a more uniform age distribution, while females show higher density in the younger and middle age ranges.</w:t>
      </w:r>
    </w:p>
    <w:p w14:paraId="0F0FC804" w14:textId="77777777" w:rsidR="00944C1D" w:rsidRDefault="00287CD6" w:rsidP="00944C1D">
      <w:pPr>
        <w:keepNext/>
      </w:pPr>
      <w:r w:rsidRPr="00287CD6">
        <w:drawing>
          <wp:inline distT="0" distB="0" distL="0" distR="0" wp14:anchorId="676C522B" wp14:editId="34C06F28">
            <wp:extent cx="5731510" cy="3439160"/>
            <wp:effectExtent l="0" t="0" r="0" b="2540"/>
            <wp:docPr id="746930429" name="Picture 23" descr="A diagram of a violin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30429" name="Picture 23" descr="A diagram of a violin plot&#10;&#10;Description automatically generated"/>
                    <pic:cNvPicPr/>
                  </pic:nvPicPr>
                  <pic:blipFill>
                    <a:blip r:embed="rId20"/>
                    <a:stretch>
                      <a:fillRect/>
                    </a:stretch>
                  </pic:blipFill>
                  <pic:spPr>
                    <a:xfrm>
                      <a:off x="0" y="0"/>
                      <a:ext cx="5731510" cy="3439160"/>
                    </a:xfrm>
                    <a:prstGeom prst="rect">
                      <a:avLst/>
                    </a:prstGeom>
                  </pic:spPr>
                </pic:pic>
              </a:graphicData>
            </a:graphic>
          </wp:inline>
        </w:drawing>
      </w:r>
    </w:p>
    <w:p w14:paraId="74A84112" w14:textId="468C965C" w:rsidR="00870ADC" w:rsidRDefault="00944C1D" w:rsidP="00944C1D">
      <w:pPr>
        <w:pStyle w:val="Caption"/>
      </w:pPr>
      <w:r>
        <w:t xml:space="preserve">Figure </w:t>
      </w:r>
      <w:r>
        <w:fldChar w:fldCharType="begin"/>
      </w:r>
      <w:r>
        <w:instrText xml:space="preserve"> SEQ Figure \* ARABIC </w:instrText>
      </w:r>
      <w:r>
        <w:fldChar w:fldCharType="separate"/>
      </w:r>
      <w:r w:rsidR="00C10107">
        <w:rPr>
          <w:noProof/>
        </w:rPr>
        <w:t>7</w:t>
      </w:r>
      <w:r>
        <w:fldChar w:fldCharType="end"/>
      </w:r>
      <w:r>
        <w:t>: Violin Plot by gender and age</w:t>
      </w:r>
    </w:p>
    <w:p w14:paraId="3D667027" w14:textId="5ED91B74" w:rsidR="00EE497E" w:rsidRPr="00EE497E" w:rsidRDefault="00EE497E" w:rsidP="00EE497E">
      <w:r w:rsidRPr="00EE497E">
        <w:t>Th</w:t>
      </w:r>
      <w:r>
        <w:t>e</w:t>
      </w:r>
      <w:r w:rsidRPr="00EE497E">
        <w:t xml:space="preserve"> stacked bar plot</w:t>
      </w:r>
      <w:r>
        <w:t xml:space="preserve"> below</w:t>
      </w:r>
      <w:r w:rsidRPr="00EE497E">
        <w:t xml:space="preserve"> shows that heavy alcohol consumption is consistently high across all stress levels, with elevated and extreme stress having the largest counts. Additionally, individuals with no alcohol consumption remain a significant group, indicating varied drinking </w:t>
      </w:r>
      <w:proofErr w:type="spellStart"/>
      <w:r w:rsidRPr="00EE497E">
        <w:t>behaviors</w:t>
      </w:r>
      <w:proofErr w:type="spellEnd"/>
      <w:r w:rsidRPr="00EE497E">
        <w:t xml:space="preserve"> across different stress categories.</w:t>
      </w:r>
    </w:p>
    <w:p w14:paraId="1327805C" w14:textId="09863469" w:rsidR="00870ADC" w:rsidRDefault="00870ADC" w:rsidP="00E548D9"/>
    <w:p w14:paraId="1C27FF14" w14:textId="77777777" w:rsidR="00944C1D" w:rsidRDefault="00745431" w:rsidP="00944C1D">
      <w:pPr>
        <w:keepNext/>
      </w:pPr>
      <w:r w:rsidRPr="00745431">
        <w:lastRenderedPageBreak/>
        <w:drawing>
          <wp:inline distT="0" distB="0" distL="0" distR="0" wp14:anchorId="476ACBFB" wp14:editId="1EE1E7EA">
            <wp:extent cx="4246075" cy="2547833"/>
            <wp:effectExtent l="0" t="0" r="0" b="5080"/>
            <wp:docPr id="8797727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90968" name=""/>
                    <pic:cNvPicPr/>
                  </pic:nvPicPr>
                  <pic:blipFill>
                    <a:blip r:embed="rId21"/>
                    <a:stretch>
                      <a:fillRect/>
                    </a:stretch>
                  </pic:blipFill>
                  <pic:spPr>
                    <a:xfrm>
                      <a:off x="0" y="0"/>
                      <a:ext cx="4291966" cy="2575370"/>
                    </a:xfrm>
                    <a:prstGeom prst="rect">
                      <a:avLst/>
                    </a:prstGeom>
                  </pic:spPr>
                </pic:pic>
              </a:graphicData>
            </a:graphic>
          </wp:inline>
        </w:drawing>
      </w:r>
    </w:p>
    <w:p w14:paraId="63E9F251" w14:textId="3BFB509F" w:rsidR="00737411" w:rsidRDefault="00944C1D" w:rsidP="00944C1D">
      <w:pPr>
        <w:pStyle w:val="Caption"/>
      </w:pPr>
      <w:r>
        <w:t xml:space="preserve">Figure </w:t>
      </w:r>
      <w:r>
        <w:fldChar w:fldCharType="begin"/>
      </w:r>
      <w:r>
        <w:instrText xml:space="preserve"> SEQ Figure \* ARABIC </w:instrText>
      </w:r>
      <w:r>
        <w:fldChar w:fldCharType="separate"/>
      </w:r>
      <w:r w:rsidR="00C10107">
        <w:rPr>
          <w:noProof/>
        </w:rPr>
        <w:t>8</w:t>
      </w:r>
      <w:r>
        <w:fldChar w:fldCharType="end"/>
      </w:r>
      <w:r>
        <w:t>: Stacked bar chart for stress and alcohol consumption</w:t>
      </w:r>
    </w:p>
    <w:p w14:paraId="22694863" w14:textId="63BEA321" w:rsidR="00A90E53" w:rsidRPr="00A90E53" w:rsidRDefault="00A90E53" w:rsidP="00A90E53">
      <w:r w:rsidRPr="00A90E53">
        <w:t>Th</w:t>
      </w:r>
      <w:r>
        <w:t>e</w:t>
      </w:r>
      <w:r w:rsidRPr="00A90E53">
        <w:t xml:space="preserve"> heatmap</w:t>
      </w:r>
      <w:r>
        <w:t xml:space="preserve"> below</w:t>
      </w:r>
      <w:r w:rsidRPr="00A90E53">
        <w:t xml:space="preserve"> shows the distribution of individuals across combinations of stress levels and alcohol consumption, revealing that heavy alcohol consumption is most common across all stress levels, particularly among those with elevated or extreme stress. Additionally, individuals with no alcohol consumption also display high counts, suggesting diverse patterns in how stress and alcohol </w:t>
      </w:r>
      <w:r w:rsidRPr="00A90E53">
        <w:t>behaviours</w:t>
      </w:r>
      <w:r w:rsidRPr="00A90E53">
        <w:t xml:space="preserve"> coexist.</w:t>
      </w:r>
    </w:p>
    <w:p w14:paraId="47F6FE77" w14:textId="77777777" w:rsidR="00A90E53" w:rsidRDefault="00A90E53" w:rsidP="00E548D9"/>
    <w:p w14:paraId="3667962D" w14:textId="77777777" w:rsidR="00944C1D" w:rsidRDefault="00737411" w:rsidP="00944C1D">
      <w:pPr>
        <w:keepNext/>
      </w:pPr>
      <w:r w:rsidRPr="00737411">
        <w:drawing>
          <wp:inline distT="0" distB="0" distL="0" distR="0" wp14:anchorId="20224A10" wp14:editId="16A7FC91">
            <wp:extent cx="4798337" cy="3838776"/>
            <wp:effectExtent l="0" t="0" r="2540" b="0"/>
            <wp:docPr id="1981462395" name="Picture 20"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62395" name="Picture 20" descr="A chart of different colors&#10;&#10;Description automatically generated"/>
                    <pic:cNvPicPr/>
                  </pic:nvPicPr>
                  <pic:blipFill>
                    <a:blip r:embed="rId22"/>
                    <a:stretch>
                      <a:fillRect/>
                    </a:stretch>
                  </pic:blipFill>
                  <pic:spPr>
                    <a:xfrm>
                      <a:off x="0" y="0"/>
                      <a:ext cx="4819547" cy="3855745"/>
                    </a:xfrm>
                    <a:prstGeom prst="rect">
                      <a:avLst/>
                    </a:prstGeom>
                  </pic:spPr>
                </pic:pic>
              </a:graphicData>
            </a:graphic>
          </wp:inline>
        </w:drawing>
      </w:r>
    </w:p>
    <w:p w14:paraId="63E08D0B" w14:textId="130F1A57" w:rsidR="00737411" w:rsidRDefault="00944C1D" w:rsidP="00944C1D">
      <w:pPr>
        <w:pStyle w:val="Caption"/>
      </w:pPr>
      <w:r>
        <w:t xml:space="preserve">Figure </w:t>
      </w:r>
      <w:r>
        <w:fldChar w:fldCharType="begin"/>
      </w:r>
      <w:r>
        <w:instrText xml:space="preserve"> SEQ Figure \* ARABIC </w:instrText>
      </w:r>
      <w:r>
        <w:fldChar w:fldCharType="separate"/>
      </w:r>
      <w:r w:rsidR="00C10107">
        <w:rPr>
          <w:noProof/>
        </w:rPr>
        <w:t>9</w:t>
      </w:r>
      <w:r>
        <w:fldChar w:fldCharType="end"/>
      </w:r>
      <w:r>
        <w:t>: Heatmap showing stress level and alcohol consumption</w:t>
      </w:r>
    </w:p>
    <w:p w14:paraId="09E0561E" w14:textId="77777777" w:rsidR="00F11AA8" w:rsidRDefault="00F11AA8" w:rsidP="00E548D9"/>
    <w:p w14:paraId="0AA3EAD1" w14:textId="57642012" w:rsidR="00F11AA8" w:rsidRDefault="00F11AA8" w:rsidP="00E548D9">
      <w:r w:rsidRPr="00F11AA8">
        <w:t>Th</w:t>
      </w:r>
      <w:r>
        <w:t xml:space="preserve">e </w:t>
      </w:r>
      <w:r w:rsidRPr="00F11AA8">
        <w:t xml:space="preserve">chart </w:t>
      </w:r>
      <w:r>
        <w:t>below</w:t>
      </w:r>
      <w:r w:rsidRPr="00F11AA8">
        <w:t xml:space="preserve"> shows that while the overall population is predominantly male, the proportion of diabetes cases is relatively similar between males and females, indicating diabetes prevalence is not strongly gender-dependent in this dataset.</w:t>
      </w:r>
    </w:p>
    <w:p w14:paraId="6E98F228" w14:textId="77777777" w:rsidR="00944C1D" w:rsidRDefault="003914D8" w:rsidP="00944C1D">
      <w:pPr>
        <w:keepNext/>
      </w:pPr>
      <w:r>
        <w:rPr>
          <w:noProof/>
        </w:rPr>
        <w:drawing>
          <wp:inline distT="0" distB="0" distL="0" distR="0" wp14:anchorId="1A6E14D4" wp14:editId="1F53BD97">
            <wp:extent cx="4157932" cy="2429530"/>
            <wp:effectExtent l="0" t="0" r="0" b="8890"/>
            <wp:docPr id="1878595540" name="Picture 1" descr="gender_barplot.png">
              <a:extLst xmlns:a="http://schemas.openxmlformats.org/drawingml/2006/main">
                <a:ext uri="{FF2B5EF4-FFF2-40B4-BE49-F238E27FC236}">
                  <a16:creationId xmlns:a16="http://schemas.microsoft.com/office/drawing/2014/main" id="{00000000-0008-0000-01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gender_barplot.png">
                      <a:extLst>
                        <a:ext uri="{FF2B5EF4-FFF2-40B4-BE49-F238E27FC236}">
                          <a16:creationId xmlns:a16="http://schemas.microsoft.com/office/drawing/2014/main" id="{00000000-0008-0000-0100-000002000000}"/>
                        </a:ext>
                      </a:extLst>
                    </pic:cNvPr>
                    <pic:cNvPicPr>
                      <a:picLocks noChangeAspect="1"/>
                    </pic:cNvPicPr>
                  </pic:nvPicPr>
                  <pic:blipFill>
                    <a:blip r:embed="rId23"/>
                    <a:stretch>
                      <a:fillRect/>
                    </a:stretch>
                  </pic:blipFill>
                  <pic:spPr>
                    <a:xfrm>
                      <a:off x="0" y="0"/>
                      <a:ext cx="4164881" cy="2433590"/>
                    </a:xfrm>
                    <a:prstGeom prst="rect">
                      <a:avLst/>
                    </a:prstGeom>
                  </pic:spPr>
                </pic:pic>
              </a:graphicData>
            </a:graphic>
          </wp:inline>
        </w:drawing>
      </w:r>
    </w:p>
    <w:p w14:paraId="6F443C06" w14:textId="70B49F30" w:rsidR="0044367D" w:rsidRPr="00E548D9" w:rsidRDefault="00944C1D" w:rsidP="00944C1D">
      <w:pPr>
        <w:pStyle w:val="Caption"/>
      </w:pPr>
      <w:r>
        <w:t xml:space="preserve">Figure </w:t>
      </w:r>
      <w:r>
        <w:fldChar w:fldCharType="begin"/>
      </w:r>
      <w:r>
        <w:instrText xml:space="preserve"> SEQ Figure \* ARABIC </w:instrText>
      </w:r>
      <w:r>
        <w:fldChar w:fldCharType="separate"/>
      </w:r>
      <w:r w:rsidR="00C10107">
        <w:rPr>
          <w:noProof/>
        </w:rPr>
        <w:t>10</w:t>
      </w:r>
      <w:r>
        <w:fldChar w:fldCharType="end"/>
      </w:r>
      <w:r>
        <w:t>: Gender and diabetes bar chart</w:t>
      </w:r>
    </w:p>
    <w:p w14:paraId="36A5C0D7" w14:textId="75917F87" w:rsidR="00C85F88" w:rsidRPr="00C85F88" w:rsidRDefault="00C85F88" w:rsidP="00DA0029">
      <w:pPr>
        <w:pStyle w:val="ListParagraph"/>
        <w:numPr>
          <w:ilvl w:val="0"/>
          <w:numId w:val="11"/>
        </w:numPr>
        <w:rPr>
          <w:b/>
          <w:bCs/>
        </w:rPr>
      </w:pPr>
      <w:r w:rsidRPr="00C85F88">
        <w:rPr>
          <w:b/>
          <w:bCs/>
        </w:rPr>
        <w:t>Key Insights</w:t>
      </w:r>
    </w:p>
    <w:p w14:paraId="661619FD" w14:textId="17A46FB4" w:rsidR="00692502" w:rsidRDefault="00692502" w:rsidP="00692502">
      <w:pPr>
        <w:pStyle w:val="ListParagraph"/>
        <w:numPr>
          <w:ilvl w:val="0"/>
          <w:numId w:val="23"/>
        </w:numPr>
      </w:pPr>
      <w:r>
        <w:t>Imbalanced gender and diabetes prevalence</w:t>
      </w:r>
    </w:p>
    <w:p w14:paraId="2580BE8D" w14:textId="61596AC2" w:rsidR="00692502" w:rsidRDefault="00692502" w:rsidP="00692502">
      <w:pPr>
        <w:pStyle w:val="ListParagraph"/>
        <w:numPr>
          <w:ilvl w:val="0"/>
          <w:numId w:val="23"/>
        </w:numPr>
      </w:pPr>
      <w:r>
        <w:t xml:space="preserve">Low prevalence of </w:t>
      </w:r>
      <w:proofErr w:type="gramStart"/>
      <w:r>
        <w:t>Non-diabetes</w:t>
      </w:r>
      <w:proofErr w:type="gramEnd"/>
    </w:p>
    <w:p w14:paraId="1467A37A" w14:textId="3CDCA5F5" w:rsidR="006863FF" w:rsidRPr="00E548D9" w:rsidRDefault="00692502" w:rsidP="00E548D9">
      <w:pPr>
        <w:pStyle w:val="ListParagraph"/>
        <w:numPr>
          <w:ilvl w:val="0"/>
          <w:numId w:val="23"/>
        </w:numPr>
      </w:pPr>
      <w:r>
        <w:t>Imbalanced distribution between the number of male and female individuals in the dataset</w:t>
      </w:r>
    </w:p>
    <w:p w14:paraId="1FAEA363" w14:textId="77777777" w:rsidR="00692502" w:rsidRPr="00E548D9" w:rsidRDefault="00692502" w:rsidP="00692502"/>
    <w:p w14:paraId="7021147E" w14:textId="77777777" w:rsidR="00942A4E" w:rsidRDefault="00942A4E" w:rsidP="00692502"/>
    <w:p w14:paraId="132EB677" w14:textId="77777777" w:rsidR="00942A4E" w:rsidRDefault="00942A4E" w:rsidP="00692502"/>
    <w:p w14:paraId="161A9C93" w14:textId="77777777" w:rsidR="00942A4E" w:rsidRDefault="00942A4E" w:rsidP="00692502"/>
    <w:p w14:paraId="184E94E6" w14:textId="77777777" w:rsidR="00942A4E" w:rsidRDefault="00942A4E" w:rsidP="00692502"/>
    <w:p w14:paraId="3A04E73C" w14:textId="77777777" w:rsidR="00942A4E" w:rsidRDefault="00942A4E" w:rsidP="00692502"/>
    <w:p w14:paraId="4B48001C" w14:textId="77777777" w:rsidR="00942A4E" w:rsidRDefault="00942A4E" w:rsidP="00692502"/>
    <w:p w14:paraId="1DD3C88C" w14:textId="77777777" w:rsidR="00942A4E" w:rsidRDefault="00942A4E" w:rsidP="00692502"/>
    <w:p w14:paraId="590B1CF6" w14:textId="77777777" w:rsidR="00942A4E" w:rsidRDefault="00942A4E" w:rsidP="00692502"/>
    <w:p w14:paraId="73762332" w14:textId="77777777" w:rsidR="00942A4E" w:rsidRPr="00E548D9" w:rsidRDefault="00942A4E" w:rsidP="00692502"/>
    <w:p w14:paraId="020A7B39" w14:textId="77777777" w:rsidR="00C15438" w:rsidRPr="00E548D9" w:rsidRDefault="00C15438" w:rsidP="00692502"/>
    <w:p w14:paraId="42A09C47" w14:textId="797A395D" w:rsidR="00A0220F" w:rsidRDefault="00A0220F" w:rsidP="00DA0029">
      <w:pPr>
        <w:pStyle w:val="Heading2"/>
        <w:numPr>
          <w:ilvl w:val="0"/>
          <w:numId w:val="7"/>
        </w:numPr>
      </w:pPr>
      <w:bookmarkStart w:id="13" w:name="_Toc183177917"/>
      <w:r>
        <w:lastRenderedPageBreak/>
        <w:t>Multivariate Analysis</w:t>
      </w:r>
      <w:bookmarkEnd w:id="13"/>
    </w:p>
    <w:p w14:paraId="23481C2E" w14:textId="21C7FF57" w:rsidR="005459DC" w:rsidRPr="005459DC" w:rsidRDefault="005459DC" w:rsidP="00DA0029">
      <w:pPr>
        <w:pStyle w:val="ListParagraph"/>
        <w:numPr>
          <w:ilvl w:val="0"/>
          <w:numId w:val="13"/>
        </w:numPr>
        <w:rPr>
          <w:b/>
          <w:bCs/>
          <w:lang w:eastAsia="en-GB"/>
        </w:rPr>
      </w:pPr>
      <w:r w:rsidRPr="005459DC">
        <w:rPr>
          <w:b/>
          <w:bCs/>
          <w:lang w:eastAsia="en-GB"/>
        </w:rPr>
        <w:t>Variable Relationships</w:t>
      </w:r>
    </w:p>
    <w:p w14:paraId="60C75926" w14:textId="3084F074" w:rsidR="009F6B62" w:rsidRPr="009F6B62" w:rsidRDefault="009F6B62" w:rsidP="009F6B62">
      <w:r w:rsidRPr="009F6B62">
        <w:t>Th</w:t>
      </w:r>
      <w:r>
        <w:t>e</w:t>
      </w:r>
      <w:r w:rsidRPr="009F6B62">
        <w:t xml:space="preserve"> pair plot </w:t>
      </w:r>
      <w:r>
        <w:t xml:space="preserve">below </w:t>
      </w:r>
      <w:r w:rsidRPr="009F6B62">
        <w:t>shows relationships among age, BMI, weight, and sleep duration, with diabetes status highlighted. Diabetic individuals (orange) dominate across all features, while non-diabetic individuals (blue) cluster within specific ranges, particularly at lower BMI and weight values.</w:t>
      </w:r>
    </w:p>
    <w:p w14:paraId="6B4F22DF" w14:textId="60F4283D" w:rsidR="00A13534" w:rsidRDefault="00944C1D" w:rsidP="009E309B">
      <w:pPr>
        <w:rPr>
          <w:lang w:eastAsia="en-GB"/>
        </w:rPr>
      </w:pPr>
      <w:r>
        <w:rPr>
          <w:noProof/>
        </w:rPr>
        <mc:AlternateContent>
          <mc:Choice Requires="wps">
            <w:drawing>
              <wp:anchor distT="0" distB="0" distL="114300" distR="114300" simplePos="0" relativeHeight="251658244" behindDoc="0" locked="0" layoutInCell="1" allowOverlap="1" wp14:anchorId="38D39D56" wp14:editId="0FB202F1">
                <wp:simplePos x="0" y="0"/>
                <wp:positionH relativeFrom="column">
                  <wp:posOffset>0</wp:posOffset>
                </wp:positionH>
                <wp:positionV relativeFrom="paragraph">
                  <wp:posOffset>5337810</wp:posOffset>
                </wp:positionV>
                <wp:extent cx="5731510" cy="635"/>
                <wp:effectExtent l="0" t="0" r="0" b="12065"/>
                <wp:wrapTopAndBottom/>
                <wp:docPr id="134234508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ECA4BA8" w14:textId="7E5D0969" w:rsidR="00944C1D" w:rsidRPr="007723BD" w:rsidRDefault="00944C1D" w:rsidP="00944C1D">
                            <w:pPr>
                              <w:pStyle w:val="Caption"/>
                            </w:pPr>
                            <w:r>
                              <w:t xml:space="preserve">Figure </w:t>
                            </w:r>
                            <w:r>
                              <w:fldChar w:fldCharType="begin"/>
                            </w:r>
                            <w:r>
                              <w:instrText xml:space="preserve"> SEQ Figure \* ARABIC </w:instrText>
                            </w:r>
                            <w:r>
                              <w:fldChar w:fldCharType="separate"/>
                            </w:r>
                            <w:r w:rsidR="00C10107">
                              <w:rPr>
                                <w:noProof/>
                              </w:rPr>
                              <w:t>11</w:t>
                            </w:r>
                            <w:r>
                              <w:fldChar w:fldCharType="end"/>
                            </w:r>
                            <w:r>
                              <w:t>: Pair 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D39D56" id="_x0000_t202" coordsize="21600,21600" o:spt="202" path="m,l,21600r21600,l21600,xe">
                <v:stroke joinstyle="miter"/>
                <v:path gradientshapeok="t" o:connecttype="rect"/>
              </v:shapetype>
              <v:shape id="Text Box 1" o:spid="_x0000_s1026" type="#_x0000_t202" style="position:absolute;margin-left:0;margin-top:420.3pt;width:451.3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" stroked="f">
                <v:textbox style="mso-fit-shape-to-text:t" inset="0,0,0,0">
                  <w:txbxContent>
                    <w:p w14:paraId="5ECA4BA8" w14:textId="7E5D0969" w:rsidR="00944C1D" w:rsidRPr="007723BD" w:rsidRDefault="00944C1D" w:rsidP="00944C1D">
                      <w:pPr>
                        <w:pStyle w:val="Caption"/>
                      </w:pPr>
                      <w:r>
                        <w:t xml:space="preserve">Figure </w:t>
                      </w:r>
                      <w:r>
                        <w:fldChar w:fldCharType="begin"/>
                      </w:r>
                      <w:r>
                        <w:instrText xml:space="preserve"> SEQ Figure \* ARABIC </w:instrText>
                      </w:r>
                      <w:r>
                        <w:fldChar w:fldCharType="separate"/>
                      </w:r>
                      <w:r w:rsidR="00C10107">
                        <w:rPr>
                          <w:noProof/>
                        </w:rPr>
                        <w:t>11</w:t>
                      </w:r>
                      <w:r>
                        <w:fldChar w:fldCharType="end"/>
                      </w:r>
                      <w:r>
                        <w:t>: Pair plot</w:t>
                      </w:r>
                    </w:p>
                  </w:txbxContent>
                </v:textbox>
                <w10:wrap type="topAndBottom"/>
              </v:shape>
            </w:pict>
          </mc:Fallback>
        </mc:AlternateContent>
      </w:r>
      <w:r w:rsidR="00D61F00" w:rsidRPr="004F0CD7">
        <w:rPr>
          <w:lang w:eastAsia="en-GB"/>
        </w:rPr>
        <w:drawing>
          <wp:anchor distT="0" distB="0" distL="114300" distR="114300" simplePos="0" relativeHeight="251658240" behindDoc="0" locked="0" layoutInCell="1" allowOverlap="1" wp14:anchorId="09EF86E0" wp14:editId="38A699E8">
            <wp:simplePos x="0" y="0"/>
            <wp:positionH relativeFrom="column">
              <wp:posOffset>0</wp:posOffset>
            </wp:positionH>
            <wp:positionV relativeFrom="paragraph">
              <wp:posOffset>0</wp:posOffset>
            </wp:positionV>
            <wp:extent cx="5731510" cy="5280660"/>
            <wp:effectExtent l="0" t="0" r="0" b="2540"/>
            <wp:wrapTopAndBottom/>
            <wp:docPr id="1418484790" name="Picture 29" descr="A graph of a normalized number of blood vess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70518" name="Picture 26" descr="A graph of a normalized number of blood vessels&#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31510" cy="5280660"/>
                    </a:xfrm>
                    <a:prstGeom prst="rect">
                      <a:avLst/>
                    </a:prstGeom>
                  </pic:spPr>
                </pic:pic>
              </a:graphicData>
            </a:graphic>
            <wp14:sizeRelH relativeFrom="page">
              <wp14:pctWidth>0</wp14:pctWidth>
            </wp14:sizeRelH>
            <wp14:sizeRelV relativeFrom="page">
              <wp14:pctHeight>0</wp14:pctHeight>
            </wp14:sizeRelV>
          </wp:anchor>
        </w:drawing>
      </w:r>
    </w:p>
    <w:p w14:paraId="087B7C67" w14:textId="73FCDF72" w:rsidR="00442C93" w:rsidRPr="00442C93" w:rsidRDefault="00442C93" w:rsidP="00442C93">
      <w:pPr>
        <w:rPr>
          <w:lang w:eastAsia="en-GB"/>
        </w:rPr>
      </w:pPr>
      <w:r w:rsidRPr="00442C93">
        <w:rPr>
          <w:lang w:eastAsia="en-GB"/>
        </w:rPr>
        <w:t>Th</w:t>
      </w:r>
      <w:r>
        <w:rPr>
          <w:lang w:eastAsia="en-GB"/>
        </w:rPr>
        <w:t>e</w:t>
      </w:r>
      <w:r w:rsidRPr="00442C93">
        <w:rPr>
          <w:lang w:eastAsia="en-GB"/>
        </w:rPr>
        <w:t xml:space="preserve"> </w:t>
      </w:r>
      <w:r>
        <w:rPr>
          <w:lang w:eastAsia="en-GB"/>
        </w:rPr>
        <w:t xml:space="preserve">below </w:t>
      </w:r>
      <w:r w:rsidRPr="00442C93">
        <w:rPr>
          <w:lang w:eastAsia="en-GB"/>
        </w:rPr>
        <w:t>facet grid of BMI versus age by diabetes status shows that non-diabetic individuals (blue) predominantly maintain a BMI below 30, regardless of age. In contrast, diabetic individuals (orange) are more evenly distributed across all BMI levels, suggesting a stronger association between higher BMI and diabetes prevalence across age groups.</w:t>
      </w:r>
    </w:p>
    <w:p w14:paraId="23ECC2AC" w14:textId="2238B177" w:rsidR="004F0CD7" w:rsidRDefault="00944C1D" w:rsidP="009E309B">
      <w:pPr>
        <w:rPr>
          <w:lang w:eastAsia="en-GB"/>
        </w:rPr>
      </w:pPr>
      <w:r>
        <w:rPr>
          <w:noProof/>
        </w:rPr>
        <w:lastRenderedPageBreak/>
        <mc:AlternateContent>
          <mc:Choice Requires="wps">
            <w:drawing>
              <wp:anchor distT="0" distB="0" distL="114300" distR="114300" simplePos="0" relativeHeight="251658245" behindDoc="0" locked="0" layoutInCell="1" allowOverlap="1" wp14:anchorId="5DC1B92E" wp14:editId="6451CAFF">
                <wp:simplePos x="0" y="0"/>
                <wp:positionH relativeFrom="column">
                  <wp:posOffset>208280</wp:posOffset>
                </wp:positionH>
                <wp:positionV relativeFrom="paragraph">
                  <wp:posOffset>2850515</wp:posOffset>
                </wp:positionV>
                <wp:extent cx="5567680" cy="635"/>
                <wp:effectExtent l="0" t="0" r="0" b="12065"/>
                <wp:wrapTopAndBottom/>
                <wp:docPr id="1049301420" name="Text Box 1"/>
                <wp:cNvGraphicFramePr/>
                <a:graphic xmlns:a="http://schemas.openxmlformats.org/drawingml/2006/main">
                  <a:graphicData uri="http://schemas.microsoft.com/office/word/2010/wordprocessingShape">
                    <wps:wsp>
                      <wps:cNvSpPr txBox="1"/>
                      <wps:spPr>
                        <a:xfrm>
                          <a:off x="0" y="0"/>
                          <a:ext cx="5567680" cy="635"/>
                        </a:xfrm>
                        <a:prstGeom prst="rect">
                          <a:avLst/>
                        </a:prstGeom>
                        <a:solidFill>
                          <a:prstClr val="white"/>
                        </a:solidFill>
                        <a:ln>
                          <a:noFill/>
                        </a:ln>
                      </wps:spPr>
                      <wps:txbx>
                        <w:txbxContent>
                          <w:p w14:paraId="34107DB2" w14:textId="69171264" w:rsidR="00944C1D" w:rsidRPr="00342AF8" w:rsidRDefault="00944C1D" w:rsidP="00944C1D">
                            <w:pPr>
                              <w:pStyle w:val="Caption"/>
                            </w:pPr>
                            <w:r>
                              <w:t xml:space="preserve">Figure </w:t>
                            </w:r>
                            <w:r>
                              <w:fldChar w:fldCharType="begin"/>
                            </w:r>
                            <w:r>
                              <w:instrText xml:space="preserve"> SEQ Figure \* ARABIC </w:instrText>
                            </w:r>
                            <w:r>
                              <w:fldChar w:fldCharType="separate"/>
                            </w:r>
                            <w:r w:rsidR="00C10107">
                              <w:rPr>
                                <w:noProof/>
                              </w:rPr>
                              <w:t>12</w:t>
                            </w:r>
                            <w:r>
                              <w:fldChar w:fldCharType="end"/>
                            </w:r>
                            <w:r>
                              <w:t>: Fact grid showing BMI, Age, and Diabetes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1B92E" id="_x0000_s1027" type="#_x0000_t202" style="position:absolute;margin-left:16.4pt;margin-top:224.45pt;width:438.4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" stroked="f">
                <v:textbox style="mso-fit-shape-to-text:t" inset="0,0,0,0">
                  <w:txbxContent>
                    <w:p w14:paraId="34107DB2" w14:textId="69171264" w:rsidR="00944C1D" w:rsidRPr="00342AF8" w:rsidRDefault="00944C1D" w:rsidP="00944C1D">
                      <w:pPr>
                        <w:pStyle w:val="Caption"/>
                      </w:pPr>
                      <w:r>
                        <w:t xml:space="preserve">Figure </w:t>
                      </w:r>
                      <w:r>
                        <w:fldChar w:fldCharType="begin"/>
                      </w:r>
                      <w:r>
                        <w:instrText xml:space="preserve"> SEQ Figure \* ARABIC </w:instrText>
                      </w:r>
                      <w:r>
                        <w:fldChar w:fldCharType="separate"/>
                      </w:r>
                      <w:r w:rsidR="00C10107">
                        <w:rPr>
                          <w:noProof/>
                        </w:rPr>
                        <w:t>12</w:t>
                      </w:r>
                      <w:r>
                        <w:fldChar w:fldCharType="end"/>
                      </w:r>
                      <w:r>
                        <w:t>: Fact grid showing BMI, Age, and Diabetes</w:t>
                      </w:r>
                    </w:p>
                  </w:txbxContent>
                </v:textbox>
                <w10:wrap type="topAndBottom"/>
              </v:shape>
            </w:pict>
          </mc:Fallback>
        </mc:AlternateContent>
      </w:r>
      <w:r w:rsidR="00D61F00" w:rsidRPr="00BD68A2">
        <w:rPr>
          <w:lang w:eastAsia="en-GB"/>
        </w:rPr>
        <mc:AlternateContent>
          <mc:Choice Requires="wpg">
            <w:drawing>
              <wp:anchor distT="0" distB="0" distL="114300" distR="114300" simplePos="0" relativeHeight="251658242" behindDoc="0" locked="0" layoutInCell="1" allowOverlap="1" wp14:anchorId="7EF10D1F" wp14:editId="0BEBBEC7">
                <wp:simplePos x="0" y="0"/>
                <wp:positionH relativeFrom="column">
                  <wp:posOffset>208280</wp:posOffset>
                </wp:positionH>
                <wp:positionV relativeFrom="paragraph">
                  <wp:posOffset>181610</wp:posOffset>
                </wp:positionV>
                <wp:extent cx="5567881" cy="2611799"/>
                <wp:effectExtent l="0" t="0" r="0" b="4445"/>
                <wp:wrapTopAndBottom/>
                <wp:docPr id="564940712" name="Group 27"/>
                <wp:cNvGraphicFramePr/>
                <a:graphic xmlns:a="http://schemas.openxmlformats.org/drawingml/2006/main">
                  <a:graphicData uri="http://schemas.microsoft.com/office/word/2010/wordprocessingGroup">
                    <wpg:wgp>
                      <wpg:cNvGrpSpPr/>
                      <wpg:grpSpPr>
                        <a:xfrm>
                          <a:off x="0" y="0"/>
                          <a:ext cx="5567881" cy="2611799"/>
                          <a:chOff x="0" y="1"/>
                          <a:chExt cx="6756400" cy="3136900"/>
                        </a:xfrm>
                      </wpg:grpSpPr>
                      <pic:pic xmlns:pic="http://schemas.openxmlformats.org/drawingml/2006/picture">
                        <pic:nvPicPr>
                          <pic:cNvPr id="186803585" name="Picture 186803585"/>
                          <pic:cNvPicPr>
                            <a:picLocks noChangeAspect="1"/>
                          </pic:cNvPicPr>
                        </pic:nvPicPr>
                        <pic:blipFill>
                          <a:blip r:embed="rId25"/>
                          <a:stretch>
                            <a:fillRect/>
                          </a:stretch>
                        </pic:blipFill>
                        <pic:spPr>
                          <a:xfrm>
                            <a:off x="0" y="1"/>
                            <a:ext cx="6756400" cy="3136900"/>
                          </a:xfrm>
                          <a:prstGeom prst="rect">
                            <a:avLst/>
                          </a:prstGeom>
                        </pic:spPr>
                      </pic:pic>
                      <wps:wsp>
                        <wps:cNvPr id="1402937259" name="Straight Connector 1402937259"/>
                        <wps:cNvCnPr>
                          <a:cxnSpLocks/>
                        </wps:cNvCnPr>
                        <wps:spPr>
                          <a:xfrm>
                            <a:off x="328689" y="1568450"/>
                            <a:ext cx="5816009" cy="0"/>
                          </a:xfrm>
                          <a:prstGeom prst="line">
                            <a:avLst/>
                          </a:prstGeom>
                          <a:ln w="38100">
                            <a:solidFill>
                              <a:srgbClr val="FF0000"/>
                            </a:solidFill>
                          </a:ln>
                        </wps:spPr>
                        <wps:style>
                          <a:lnRef idx="1">
                            <a:schemeClr val="accent6"/>
                          </a:lnRef>
                          <a:fillRef idx="0">
                            <a:schemeClr val="accent6"/>
                          </a:fillRef>
                          <a:effectRef idx="0">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3384511" id="Group 27" o:spid="_x0000_s1026" style="position:absolute;margin-left:16.4pt;margin-top:14.3pt;width:438.4pt;height:205.65pt;z-index:251658242;mso-width-relative:margin;mso-height-relative:margin" coordorigin="" coordsize="67564,313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">
                <v:shape id="Picture 186803585" o:spid="_x0000_s1027" type="#_x0000_t75" style="position:absolute;width:67564;height:313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">
                  <v:imagedata r:id="rId26" o:title=""/>
                </v:shape>
                <v:line id="Straight Connector 1402937259" o:spid="_x0000_s1028" style="position:absolute;visibility:visible;mso-wrap-style:square" from="3286,15684" to="61446,156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" strokecolor="red" strokeweight="3pt">
                  <v:stroke joinstyle="miter"/>
                  <o:lock v:ext="edit" shapetype="f"/>
                </v:line>
                <w10:wrap type="topAndBottom"/>
              </v:group>
            </w:pict>
          </mc:Fallback>
        </mc:AlternateContent>
      </w:r>
    </w:p>
    <w:p w14:paraId="5BB13991" w14:textId="43130A5E" w:rsidR="00546586" w:rsidRDefault="00944C1D" w:rsidP="009E309B">
      <w:pPr>
        <w:rPr>
          <w:lang w:eastAsia="en-GB"/>
        </w:rPr>
      </w:pPr>
      <w:r>
        <w:rPr>
          <w:noProof/>
        </w:rPr>
        <mc:AlternateContent>
          <mc:Choice Requires="wps">
            <w:drawing>
              <wp:anchor distT="0" distB="0" distL="114300" distR="114300" simplePos="0" relativeHeight="251658246" behindDoc="0" locked="0" layoutInCell="1" allowOverlap="1" wp14:anchorId="5885B722" wp14:editId="5CE7D931">
                <wp:simplePos x="0" y="0"/>
                <wp:positionH relativeFrom="column">
                  <wp:posOffset>-127000</wp:posOffset>
                </wp:positionH>
                <wp:positionV relativeFrom="paragraph">
                  <wp:posOffset>3905885</wp:posOffset>
                </wp:positionV>
                <wp:extent cx="5031740" cy="635"/>
                <wp:effectExtent l="0" t="0" r="0" b="12065"/>
                <wp:wrapTopAndBottom/>
                <wp:docPr id="304732050" name="Text Box 1"/>
                <wp:cNvGraphicFramePr/>
                <a:graphic xmlns:a="http://schemas.openxmlformats.org/drawingml/2006/main">
                  <a:graphicData uri="http://schemas.microsoft.com/office/word/2010/wordprocessingShape">
                    <wps:wsp>
                      <wps:cNvSpPr txBox="1"/>
                      <wps:spPr>
                        <a:xfrm>
                          <a:off x="0" y="0"/>
                          <a:ext cx="5031740" cy="635"/>
                        </a:xfrm>
                        <a:prstGeom prst="rect">
                          <a:avLst/>
                        </a:prstGeom>
                        <a:solidFill>
                          <a:prstClr val="white"/>
                        </a:solidFill>
                        <a:ln>
                          <a:noFill/>
                        </a:ln>
                      </wps:spPr>
                      <wps:txbx>
                        <w:txbxContent>
                          <w:p w14:paraId="56195C38" w14:textId="34F5AEDB" w:rsidR="00944C1D" w:rsidRPr="00F31A0B" w:rsidRDefault="00944C1D" w:rsidP="00944C1D">
                            <w:pPr>
                              <w:pStyle w:val="Caption"/>
                            </w:pPr>
                            <w:r>
                              <w:t xml:space="preserve">Figure </w:t>
                            </w:r>
                            <w:r>
                              <w:fldChar w:fldCharType="begin"/>
                            </w:r>
                            <w:r>
                              <w:instrText xml:space="preserve"> SEQ Figure \* ARABIC </w:instrText>
                            </w:r>
                            <w:r>
                              <w:fldChar w:fldCharType="separate"/>
                            </w:r>
                            <w:r w:rsidR="00C10107">
                              <w:rPr>
                                <w:noProof/>
                              </w:rPr>
                              <w:t>13</w:t>
                            </w:r>
                            <w:r>
                              <w:fldChar w:fldCharType="end"/>
                            </w:r>
                            <w:r>
                              <w:t xml:space="preserve">: Scatter graph for weight and </w:t>
                            </w:r>
                            <w:proofErr w:type="spellStart"/>
                            <w:r>
                              <w:t>bmi</w:t>
                            </w:r>
                            <w:proofErr w:type="spellEnd"/>
                            <w:r>
                              <w:t xml:space="preserve"> against diabetes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5B722" id="_x0000_s1028" type="#_x0000_t202" style="position:absolute;margin-left:-10pt;margin-top:307.55pt;width:396.2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dlGGgIAAD8EAAAOAAAAZHJzL2Uyb0RvYy54bWysU8Fu2zAMvQ/YPwi6L07StS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" stroked="f">
                <v:textbox style="mso-fit-shape-to-text:t" inset="0,0,0,0">
                  <w:txbxContent>
                    <w:p w14:paraId="56195C38" w14:textId="34F5AEDB" w:rsidR="00944C1D" w:rsidRPr="00F31A0B" w:rsidRDefault="00944C1D" w:rsidP="00944C1D">
                      <w:pPr>
                        <w:pStyle w:val="Caption"/>
                      </w:pPr>
                      <w:r>
                        <w:t xml:space="preserve">Figure </w:t>
                      </w:r>
                      <w:r>
                        <w:fldChar w:fldCharType="begin"/>
                      </w:r>
                      <w:r>
                        <w:instrText xml:space="preserve"> SEQ Figure \* ARABIC </w:instrText>
                      </w:r>
                      <w:r>
                        <w:fldChar w:fldCharType="separate"/>
                      </w:r>
                      <w:r w:rsidR="00C10107">
                        <w:rPr>
                          <w:noProof/>
                        </w:rPr>
                        <w:t>13</w:t>
                      </w:r>
                      <w:r>
                        <w:fldChar w:fldCharType="end"/>
                      </w:r>
                      <w:r>
                        <w:t xml:space="preserve">: Scatter graph for weight and </w:t>
                      </w:r>
                      <w:proofErr w:type="spellStart"/>
                      <w:r>
                        <w:t>bmi</w:t>
                      </w:r>
                      <w:proofErr w:type="spellEnd"/>
                      <w:r>
                        <w:t xml:space="preserve"> against diabetes</w:t>
                      </w:r>
                    </w:p>
                  </w:txbxContent>
                </v:textbox>
                <w10:wrap type="topAndBottom"/>
              </v:shape>
            </w:pict>
          </mc:Fallback>
        </mc:AlternateContent>
      </w:r>
      <w:r w:rsidR="00A47D71" w:rsidRPr="003F5AF6">
        <w:rPr>
          <w:lang w:eastAsia="en-GB"/>
        </w:rPr>
        <mc:AlternateContent>
          <mc:Choice Requires="wpg">
            <w:drawing>
              <wp:anchor distT="0" distB="0" distL="114300" distR="114300" simplePos="0" relativeHeight="251658243" behindDoc="0" locked="0" layoutInCell="1" allowOverlap="1" wp14:anchorId="66031299" wp14:editId="061442FD">
                <wp:simplePos x="0" y="0"/>
                <wp:positionH relativeFrom="column">
                  <wp:posOffset>-127000</wp:posOffset>
                </wp:positionH>
                <wp:positionV relativeFrom="paragraph">
                  <wp:posOffset>1087120</wp:posOffset>
                </wp:positionV>
                <wp:extent cx="5031740" cy="2887980"/>
                <wp:effectExtent l="0" t="0" r="0" b="0"/>
                <wp:wrapTopAndBottom/>
                <wp:docPr id="1504708686" name="Group 28"/>
                <wp:cNvGraphicFramePr/>
                <a:graphic xmlns:a="http://schemas.openxmlformats.org/drawingml/2006/main">
                  <a:graphicData uri="http://schemas.microsoft.com/office/word/2010/wordprocessingGroup">
                    <wpg:wgp>
                      <wpg:cNvGrpSpPr/>
                      <wpg:grpSpPr>
                        <a:xfrm>
                          <a:off x="0" y="0"/>
                          <a:ext cx="5031740" cy="2887980"/>
                          <a:chOff x="0" y="0"/>
                          <a:chExt cx="5731510" cy="3324225"/>
                        </a:xfrm>
                      </wpg:grpSpPr>
                      <pic:pic xmlns:pic="http://schemas.openxmlformats.org/drawingml/2006/picture">
                        <pic:nvPicPr>
                          <pic:cNvPr id="1162071100" name="Picture 1162071100"/>
                          <pic:cNvPicPr>
                            <a:picLocks noChangeAspect="1"/>
                          </pic:cNvPicPr>
                        </pic:nvPicPr>
                        <pic:blipFill>
                          <a:blip r:embed="rId27"/>
                          <a:stretch>
                            <a:fillRect/>
                          </a:stretch>
                        </pic:blipFill>
                        <pic:spPr>
                          <a:xfrm>
                            <a:off x="0" y="0"/>
                            <a:ext cx="5731510" cy="3324225"/>
                          </a:xfrm>
                          <a:prstGeom prst="rect">
                            <a:avLst/>
                          </a:prstGeom>
                        </pic:spPr>
                      </pic:pic>
                      <wps:wsp>
                        <wps:cNvPr id="718666758" name="Straight Connector 718666758"/>
                        <wps:cNvCnPr>
                          <a:cxnSpLocks/>
                        </wps:cNvCnPr>
                        <wps:spPr>
                          <a:xfrm>
                            <a:off x="399923" y="1406081"/>
                            <a:ext cx="5102352" cy="0"/>
                          </a:xfrm>
                          <a:prstGeom prst="line">
                            <a:avLst/>
                          </a:prstGeom>
                          <a:ln w="28575">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409742499" name="Straight Connector 409742499"/>
                        <wps:cNvCnPr>
                          <a:cxnSpLocks/>
                        </wps:cNvCnPr>
                        <wps:spPr>
                          <a:xfrm flipV="1">
                            <a:off x="1826387" y="381953"/>
                            <a:ext cx="0" cy="2560320"/>
                          </a:xfrm>
                          <a:prstGeom prst="line">
                            <a:avLst/>
                          </a:prstGeom>
                          <a:ln w="28575">
                            <a:solidFill>
                              <a:srgbClr val="FF0000"/>
                            </a:solidFill>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4F979A" id="Group 28" o:spid="_x0000_s1026" style="position:absolute;margin-left:-10pt;margin-top:85.6pt;width:396.2pt;height:227.4pt;z-index:251658243;mso-width-relative:margin;mso-height-relative:margin" coordsize="57315,332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">
                <v:shape id="Picture 1162071100" o:spid="_x0000_s1027" type="#_x0000_t75" style="position:absolute;width:57315;height:332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">
                  <v:imagedata r:id="rId28" o:title=""/>
                </v:shape>
                <v:line id="Straight Connector 718666758" o:spid="_x0000_s1028" style="position:absolute;visibility:visible;mso-wrap-style:square" from="3999,14060" to="55022,14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" strokecolor="red" strokeweight="2.25pt">
                  <v:stroke joinstyle="miter"/>
                  <o:lock v:ext="edit" shapetype="f"/>
                </v:line>
                <v:line id="Straight Connector 409742499" o:spid="_x0000_s1029" style="position:absolute;flip:y;visibility:visible;mso-wrap-style:square" from="18263,3819" to="18263,294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" strokecolor="red" strokeweight="2.25pt">
                  <v:stroke joinstyle="miter"/>
                  <o:lock v:ext="edit" shapetype="f"/>
                </v:line>
                <w10:wrap type="topAndBottom"/>
              </v:group>
            </w:pict>
          </mc:Fallback>
        </mc:AlternateContent>
      </w:r>
      <w:r w:rsidR="00A13534" w:rsidRPr="007B2207">
        <w:rPr>
          <w:lang w:eastAsia="en-GB"/>
        </w:rPr>
        <w:t>Th</w:t>
      </w:r>
      <w:r w:rsidR="00A47D71">
        <w:rPr>
          <w:lang w:eastAsia="en-GB"/>
        </w:rPr>
        <w:t>e</w:t>
      </w:r>
      <w:r w:rsidR="00A13534" w:rsidRPr="007B2207">
        <w:rPr>
          <w:lang w:eastAsia="en-GB"/>
        </w:rPr>
        <w:t xml:space="preserve"> </w:t>
      </w:r>
      <w:r w:rsidR="00A47D71">
        <w:rPr>
          <w:lang w:eastAsia="en-GB"/>
        </w:rPr>
        <w:t xml:space="preserve">below </w:t>
      </w:r>
      <w:r w:rsidR="00A13534" w:rsidRPr="007B2207">
        <w:rPr>
          <w:lang w:eastAsia="en-GB"/>
        </w:rPr>
        <w:t>scatter plot of weight versus BMI reveals a distinct cluster where most non-diabetic individuals are concentrated, defined by BMI less than 30 and weight less than 100. However, within this same range, there is a notable presence of diabetic cases (red points), suggesting unique risk factors or underlying conditions contributing to diabetes in this subgroup.</w:t>
      </w:r>
    </w:p>
    <w:p w14:paraId="009C2184" w14:textId="77777777" w:rsidR="009E309B" w:rsidRPr="005459DC" w:rsidRDefault="005459DC" w:rsidP="00DA0029">
      <w:pPr>
        <w:pStyle w:val="ListParagraph"/>
        <w:numPr>
          <w:ilvl w:val="0"/>
          <w:numId w:val="13"/>
        </w:numPr>
        <w:rPr>
          <w:b/>
          <w:bCs/>
        </w:rPr>
      </w:pPr>
      <w:r w:rsidRPr="005459DC">
        <w:rPr>
          <w:b/>
          <w:bCs/>
        </w:rPr>
        <w:t>Key Insights</w:t>
      </w:r>
    </w:p>
    <w:p w14:paraId="3E181ACB" w14:textId="51E95CDB" w:rsidR="00692502" w:rsidRPr="007D3DF6" w:rsidRDefault="00E963F0" w:rsidP="007D3DF6">
      <w:pPr>
        <w:pStyle w:val="ListParagraph"/>
        <w:ind w:left="0"/>
        <w:rPr>
          <w:b/>
        </w:rPr>
      </w:pPr>
      <w:r w:rsidRPr="00E963F0">
        <w:rPr>
          <w:lang w:eastAsia="en-GB"/>
        </w:rPr>
        <w:t>Higher BMI appears to correlate with a higher likelihood of diabetes, with most diabetic individuals having BMI values above 20. This highlights the importance of weight management and BMI in diabetes prevention and management.</w:t>
      </w:r>
    </w:p>
    <w:p w14:paraId="65F57D4E" w14:textId="42312343" w:rsidR="00A0220F" w:rsidRDefault="00A0220F" w:rsidP="00DA0029">
      <w:pPr>
        <w:pStyle w:val="Heading2"/>
        <w:numPr>
          <w:ilvl w:val="0"/>
          <w:numId w:val="7"/>
        </w:numPr>
      </w:pPr>
      <w:bookmarkStart w:id="14" w:name="_Toc183177918"/>
      <w:r>
        <w:lastRenderedPageBreak/>
        <w:t xml:space="preserve">Advanced </w:t>
      </w:r>
      <w:r w:rsidR="00A4755F">
        <w:t>Analytics</w:t>
      </w:r>
      <w:bookmarkEnd w:id="14"/>
    </w:p>
    <w:p w14:paraId="697C13F4" w14:textId="419BE9FA" w:rsidR="004924C3" w:rsidRPr="004924C3" w:rsidRDefault="004924C3" w:rsidP="004924C3">
      <w:r w:rsidRPr="004924C3">
        <w:t>In this section, we delve into the advanced analytics performed on the preprocessed diabetes dataset. The goal is to build predictive models to understand the factors influencing diabetes and identify the most significant features contributing to the disease. We will cover model preparation, training, tuning, and feature importance analysis using multiple machine learning algorithms.</w:t>
      </w:r>
    </w:p>
    <w:p w14:paraId="0732DBF8" w14:textId="77777777" w:rsidR="004924C3" w:rsidRPr="004924C3" w:rsidRDefault="004924C3" w:rsidP="004924C3"/>
    <w:p w14:paraId="103E218C" w14:textId="3F2E53E3" w:rsidR="00730951" w:rsidRDefault="00C31FC1" w:rsidP="0076327C">
      <w:pPr>
        <w:pStyle w:val="Heading3"/>
        <w:numPr>
          <w:ilvl w:val="1"/>
          <w:numId w:val="7"/>
        </w:numPr>
      </w:pPr>
      <w:bookmarkStart w:id="15" w:name="_Toc183177919"/>
      <w:r>
        <w:t>Model Preparation</w:t>
      </w:r>
      <w:bookmarkEnd w:id="15"/>
    </w:p>
    <w:p w14:paraId="3D8F6278" w14:textId="77618BEE" w:rsidR="00CE6E58" w:rsidRPr="00942A4E" w:rsidRDefault="00102F70" w:rsidP="0076327C">
      <w:pPr>
        <w:pStyle w:val="ListParagraph"/>
        <w:numPr>
          <w:ilvl w:val="0"/>
          <w:numId w:val="35"/>
        </w:numPr>
        <w:rPr>
          <w:b/>
        </w:rPr>
      </w:pPr>
      <w:r w:rsidRPr="00942A4E">
        <w:rPr>
          <w:b/>
        </w:rPr>
        <w:t>Understanding Dataset</w:t>
      </w:r>
    </w:p>
    <w:p w14:paraId="1A2F8162" w14:textId="71DD0A8B" w:rsidR="00AF39B4" w:rsidRPr="00AF39B4" w:rsidRDefault="00AF39B4" w:rsidP="00AF39B4">
      <w:r w:rsidRPr="00AF39B4">
        <w:t xml:space="preserve">The dataset has been thoroughly preprocessed </w:t>
      </w:r>
      <w:r w:rsidR="00B56306">
        <w:t xml:space="preserve">and analysed </w:t>
      </w:r>
      <w:r w:rsidRPr="00AF39B4">
        <w:t xml:space="preserve">in previous steps, ensuring data quality and readiness for </w:t>
      </w:r>
      <w:r w:rsidR="000F1DE0" w:rsidRPr="00AF39B4">
        <w:t>modelling</w:t>
      </w:r>
      <w:r w:rsidRPr="00AF39B4">
        <w:t>. It includes encoded and scaled features derived from the original variables, making it suitable for machine learning algorithms that require numerical inputs.</w:t>
      </w:r>
      <w:r w:rsidR="00295154">
        <w:t xml:space="preserve"> </w:t>
      </w:r>
      <w:r w:rsidR="00C31824">
        <w:t>Additionally</w:t>
      </w:r>
      <w:r w:rsidR="00295154">
        <w:t xml:space="preserve">, initial insights have been collated from above </w:t>
      </w:r>
      <w:r w:rsidR="00B56306">
        <w:t xml:space="preserve">variable analysis. </w:t>
      </w:r>
    </w:p>
    <w:p w14:paraId="6F4295D5" w14:textId="2670EFEE" w:rsidR="000C17AF" w:rsidRDefault="000C17AF" w:rsidP="000C17AF"/>
    <w:p w14:paraId="3104E1FC" w14:textId="411D95E9" w:rsidR="00102F70" w:rsidRPr="00942A4E" w:rsidRDefault="00102F70" w:rsidP="0076327C">
      <w:pPr>
        <w:pStyle w:val="ListParagraph"/>
        <w:numPr>
          <w:ilvl w:val="0"/>
          <w:numId w:val="35"/>
        </w:numPr>
        <w:rPr>
          <w:b/>
        </w:rPr>
      </w:pPr>
      <w:r w:rsidRPr="00942A4E">
        <w:rPr>
          <w:b/>
        </w:rPr>
        <w:t>Data Splitting</w:t>
      </w:r>
    </w:p>
    <w:p w14:paraId="4836D39B" w14:textId="77777777" w:rsidR="00FE3DD8" w:rsidRPr="00FE3DD8" w:rsidRDefault="00FE3DD8" w:rsidP="00FE3DD8">
      <w:r w:rsidRPr="00FE3DD8">
        <w:t>To evaluate the models effectively, the dataset was split into training and testing sets in an 80:20 ratio while maintaining the class distribution (stratification). This approach ensures that both sets are representative of the overall data, allowing for reliable model performance assessment.</w:t>
      </w:r>
    </w:p>
    <w:p w14:paraId="656E5BC9" w14:textId="43115920" w:rsidR="00435C60" w:rsidRPr="00942A4E" w:rsidRDefault="002C3B48" w:rsidP="0076327C">
      <w:pPr>
        <w:pStyle w:val="ListParagraph"/>
        <w:numPr>
          <w:ilvl w:val="0"/>
          <w:numId w:val="35"/>
        </w:numPr>
        <w:rPr>
          <w:b/>
        </w:rPr>
      </w:pPr>
      <w:r w:rsidRPr="00942A4E">
        <w:rPr>
          <w:b/>
        </w:rPr>
        <w:t>Feature Selection</w:t>
      </w:r>
    </w:p>
    <w:p w14:paraId="6CEB7504" w14:textId="718E84D2" w:rsidR="000C17AF" w:rsidRDefault="000562C4" w:rsidP="000C17AF">
      <w:r w:rsidRPr="000562C4">
        <w:t xml:space="preserve">All encoded and scaled variables were selected as features for </w:t>
      </w:r>
      <w:proofErr w:type="spellStart"/>
      <w:r w:rsidRPr="000562C4">
        <w:t>modeling</w:t>
      </w:r>
      <w:proofErr w:type="spellEnd"/>
      <w:r w:rsidRPr="000562C4">
        <w:t>. This selection focuses on variables transformed to have zero mean and unit variance, which is essential for algorithms sensitive to feature scaling.</w:t>
      </w:r>
    </w:p>
    <w:tbl>
      <w:tblPr>
        <w:tblW w:w="0" w:type="auto"/>
        <w:tblCellMar>
          <w:left w:w="0" w:type="dxa"/>
          <w:right w:w="0" w:type="dxa"/>
        </w:tblCellMar>
        <w:tblLook w:val="04A0" w:firstRow="1" w:lastRow="0" w:firstColumn="1" w:lastColumn="0" w:noHBand="0" w:noVBand="1"/>
      </w:tblPr>
      <w:tblGrid>
        <w:gridCol w:w="3717"/>
      </w:tblGrid>
      <w:tr w:rsidR="008A4129" w:rsidRPr="008A4129" w14:paraId="36BF0BF9" w14:textId="77777777" w:rsidTr="00FD6E76">
        <w:trPr>
          <w:trHeight w:val="207"/>
        </w:trPr>
        <w:tc>
          <w:tcPr>
            <w:tcW w:w="371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E54654C" w14:textId="2A638F64" w:rsidR="008A4129" w:rsidRPr="008A4129" w:rsidRDefault="008A4129" w:rsidP="008A4129">
            <w:pPr>
              <w:rPr>
                <w:sz w:val="20"/>
                <w:szCs w:val="20"/>
              </w:rPr>
            </w:pPr>
            <w:r w:rsidRPr="00942A4E">
              <w:rPr>
                <w:b/>
                <w:sz w:val="20"/>
                <w:szCs w:val="20"/>
              </w:rPr>
              <w:t xml:space="preserve">Selected </w:t>
            </w:r>
            <w:r w:rsidRPr="008A4129">
              <w:rPr>
                <w:b/>
                <w:sz w:val="20"/>
                <w:szCs w:val="20"/>
              </w:rPr>
              <w:t>Feature</w:t>
            </w:r>
          </w:p>
        </w:tc>
      </w:tr>
      <w:tr w:rsidR="008A4129" w:rsidRPr="008A4129" w14:paraId="26F784F6" w14:textId="77777777" w:rsidTr="00FD6E76">
        <w:trPr>
          <w:trHeight w:val="180"/>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3B1092" w14:textId="77777777" w:rsidR="008A4129" w:rsidRPr="008A4129" w:rsidRDefault="008A4129" w:rsidP="008A4129">
            <w:pPr>
              <w:rPr>
                <w:sz w:val="20"/>
                <w:szCs w:val="20"/>
              </w:rPr>
            </w:pPr>
            <w:proofErr w:type="spellStart"/>
            <w:r w:rsidRPr="008A4129">
              <w:rPr>
                <w:sz w:val="20"/>
                <w:szCs w:val="20"/>
              </w:rPr>
              <w:t>age_scaled</w:t>
            </w:r>
            <w:proofErr w:type="spellEnd"/>
          </w:p>
        </w:tc>
      </w:tr>
      <w:tr w:rsidR="008A4129" w:rsidRPr="008A4129" w14:paraId="2ADD072C"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B495A2" w14:textId="77777777" w:rsidR="008A4129" w:rsidRPr="008A4129" w:rsidRDefault="008A4129" w:rsidP="008A4129">
            <w:pPr>
              <w:rPr>
                <w:sz w:val="20"/>
                <w:szCs w:val="20"/>
              </w:rPr>
            </w:pPr>
            <w:proofErr w:type="spellStart"/>
            <w:r w:rsidRPr="008A4129">
              <w:rPr>
                <w:sz w:val="20"/>
                <w:szCs w:val="20"/>
              </w:rPr>
              <w:t>diabetes_pedigree_function_scaled</w:t>
            </w:r>
            <w:proofErr w:type="spellEnd"/>
          </w:p>
        </w:tc>
      </w:tr>
      <w:tr w:rsidR="008A4129" w:rsidRPr="008A4129" w14:paraId="624ACCBD"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68F9F9" w14:textId="77777777" w:rsidR="008A4129" w:rsidRPr="008A4129" w:rsidRDefault="008A4129" w:rsidP="008A4129">
            <w:pPr>
              <w:rPr>
                <w:sz w:val="20"/>
                <w:szCs w:val="20"/>
              </w:rPr>
            </w:pPr>
            <w:proofErr w:type="spellStart"/>
            <w:r w:rsidRPr="008A4129">
              <w:rPr>
                <w:sz w:val="20"/>
                <w:szCs w:val="20"/>
              </w:rPr>
              <w:t>BMI_scaled</w:t>
            </w:r>
            <w:proofErr w:type="spellEnd"/>
          </w:p>
        </w:tc>
      </w:tr>
      <w:tr w:rsidR="008A4129" w:rsidRPr="008A4129" w14:paraId="318E0A2B"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9D59E1" w14:textId="77777777" w:rsidR="008A4129" w:rsidRPr="008A4129" w:rsidRDefault="008A4129" w:rsidP="008A4129">
            <w:pPr>
              <w:rPr>
                <w:sz w:val="20"/>
                <w:szCs w:val="20"/>
              </w:rPr>
            </w:pPr>
            <w:proofErr w:type="spellStart"/>
            <w:r w:rsidRPr="008A4129">
              <w:rPr>
                <w:sz w:val="20"/>
                <w:szCs w:val="20"/>
              </w:rPr>
              <w:t>weight_scaled</w:t>
            </w:r>
            <w:proofErr w:type="spellEnd"/>
          </w:p>
        </w:tc>
      </w:tr>
      <w:tr w:rsidR="008A4129" w:rsidRPr="008A4129" w14:paraId="0A8C5525"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28F002" w14:textId="77777777" w:rsidR="008A4129" w:rsidRPr="008A4129" w:rsidRDefault="008A4129" w:rsidP="008A4129">
            <w:pPr>
              <w:rPr>
                <w:sz w:val="20"/>
                <w:szCs w:val="20"/>
              </w:rPr>
            </w:pPr>
            <w:proofErr w:type="spellStart"/>
            <w:r w:rsidRPr="008A4129">
              <w:rPr>
                <w:sz w:val="20"/>
                <w:szCs w:val="20"/>
              </w:rPr>
              <w:t>sleep_duration_scaled</w:t>
            </w:r>
            <w:proofErr w:type="spellEnd"/>
          </w:p>
        </w:tc>
      </w:tr>
      <w:tr w:rsidR="008A4129" w:rsidRPr="008A4129" w14:paraId="75E2B5CC"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AB2CCE" w14:textId="77777777" w:rsidR="008A4129" w:rsidRPr="008A4129" w:rsidRDefault="008A4129" w:rsidP="008A4129">
            <w:pPr>
              <w:rPr>
                <w:sz w:val="20"/>
                <w:szCs w:val="20"/>
              </w:rPr>
            </w:pPr>
            <w:proofErr w:type="spellStart"/>
            <w:r w:rsidRPr="008A4129">
              <w:rPr>
                <w:sz w:val="20"/>
                <w:szCs w:val="20"/>
              </w:rPr>
              <w:lastRenderedPageBreak/>
              <w:t>pregnancies_scaled</w:t>
            </w:r>
            <w:proofErr w:type="spellEnd"/>
          </w:p>
        </w:tc>
      </w:tr>
      <w:tr w:rsidR="008A4129" w:rsidRPr="008A4129" w14:paraId="686B5623"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654095" w14:textId="77777777" w:rsidR="008A4129" w:rsidRPr="008A4129" w:rsidRDefault="008A4129" w:rsidP="008A4129">
            <w:pPr>
              <w:rPr>
                <w:sz w:val="20"/>
                <w:szCs w:val="20"/>
              </w:rPr>
            </w:pPr>
            <w:proofErr w:type="spellStart"/>
            <w:r w:rsidRPr="008A4129">
              <w:rPr>
                <w:sz w:val="20"/>
                <w:szCs w:val="20"/>
              </w:rPr>
              <w:t>gender_encoded_scaled</w:t>
            </w:r>
            <w:proofErr w:type="spellEnd"/>
          </w:p>
        </w:tc>
      </w:tr>
      <w:tr w:rsidR="008A4129" w:rsidRPr="008A4129" w14:paraId="0AEE735E"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D47DE3" w14:textId="77777777" w:rsidR="008A4129" w:rsidRPr="008A4129" w:rsidRDefault="008A4129" w:rsidP="008A4129">
            <w:pPr>
              <w:rPr>
                <w:sz w:val="20"/>
                <w:szCs w:val="20"/>
              </w:rPr>
            </w:pPr>
            <w:proofErr w:type="spellStart"/>
            <w:r w:rsidRPr="008A4129">
              <w:rPr>
                <w:sz w:val="20"/>
                <w:szCs w:val="20"/>
              </w:rPr>
              <w:t>diet_type_encoded_scaled</w:t>
            </w:r>
            <w:proofErr w:type="spellEnd"/>
          </w:p>
        </w:tc>
      </w:tr>
      <w:tr w:rsidR="008A4129" w:rsidRPr="008A4129" w14:paraId="587F36B2"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CC8109" w14:textId="77777777" w:rsidR="008A4129" w:rsidRPr="008A4129" w:rsidRDefault="008A4129" w:rsidP="008A4129">
            <w:pPr>
              <w:rPr>
                <w:sz w:val="20"/>
                <w:szCs w:val="20"/>
              </w:rPr>
            </w:pPr>
            <w:proofErr w:type="spellStart"/>
            <w:r w:rsidRPr="008A4129">
              <w:rPr>
                <w:sz w:val="20"/>
                <w:szCs w:val="20"/>
              </w:rPr>
              <w:t>physical_activity_level_encoded_scaled</w:t>
            </w:r>
            <w:proofErr w:type="spellEnd"/>
          </w:p>
        </w:tc>
      </w:tr>
      <w:tr w:rsidR="008A4129" w:rsidRPr="008A4129" w14:paraId="0907E48E"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62313E" w14:textId="77777777" w:rsidR="008A4129" w:rsidRPr="008A4129" w:rsidRDefault="008A4129" w:rsidP="008A4129">
            <w:pPr>
              <w:rPr>
                <w:sz w:val="20"/>
                <w:szCs w:val="20"/>
              </w:rPr>
            </w:pPr>
            <w:proofErr w:type="spellStart"/>
            <w:r w:rsidRPr="008A4129">
              <w:rPr>
                <w:sz w:val="20"/>
                <w:szCs w:val="20"/>
              </w:rPr>
              <w:t>alcohol_consumption_encoded_scaled</w:t>
            </w:r>
            <w:proofErr w:type="spellEnd"/>
          </w:p>
        </w:tc>
      </w:tr>
      <w:tr w:rsidR="008A4129" w:rsidRPr="008A4129" w14:paraId="069CFC98"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D7C493" w14:textId="77777777" w:rsidR="008A4129" w:rsidRPr="008A4129" w:rsidRDefault="008A4129" w:rsidP="008A4129">
            <w:pPr>
              <w:rPr>
                <w:sz w:val="20"/>
                <w:szCs w:val="20"/>
              </w:rPr>
            </w:pPr>
            <w:proofErr w:type="spellStart"/>
            <w:r w:rsidRPr="008A4129">
              <w:rPr>
                <w:sz w:val="20"/>
                <w:szCs w:val="20"/>
              </w:rPr>
              <w:t>star_sign_encoded_scaled</w:t>
            </w:r>
            <w:proofErr w:type="spellEnd"/>
          </w:p>
        </w:tc>
      </w:tr>
      <w:tr w:rsidR="008A4129" w:rsidRPr="008A4129" w14:paraId="569CEA86"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9307BE" w14:textId="77777777" w:rsidR="008A4129" w:rsidRPr="008A4129" w:rsidRDefault="008A4129" w:rsidP="008A4129">
            <w:pPr>
              <w:rPr>
                <w:sz w:val="20"/>
                <w:szCs w:val="20"/>
              </w:rPr>
            </w:pPr>
            <w:proofErr w:type="spellStart"/>
            <w:r w:rsidRPr="008A4129">
              <w:rPr>
                <w:sz w:val="20"/>
                <w:szCs w:val="20"/>
              </w:rPr>
              <w:t>social_media_usage_encoded_scaled</w:t>
            </w:r>
            <w:proofErr w:type="spellEnd"/>
          </w:p>
        </w:tc>
      </w:tr>
      <w:tr w:rsidR="008A4129" w:rsidRPr="008A4129" w14:paraId="4C29CFEA"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DE0319" w14:textId="77777777" w:rsidR="008A4129" w:rsidRPr="008A4129" w:rsidRDefault="008A4129" w:rsidP="008A4129">
            <w:pPr>
              <w:rPr>
                <w:sz w:val="20"/>
                <w:szCs w:val="20"/>
              </w:rPr>
            </w:pPr>
            <w:proofErr w:type="spellStart"/>
            <w:r w:rsidRPr="008A4129">
              <w:rPr>
                <w:sz w:val="20"/>
                <w:szCs w:val="20"/>
              </w:rPr>
              <w:t>stress_level_encoded_scaled</w:t>
            </w:r>
            <w:proofErr w:type="spellEnd"/>
          </w:p>
        </w:tc>
      </w:tr>
      <w:tr w:rsidR="008A4129" w:rsidRPr="008A4129" w14:paraId="35F7887C" w14:textId="77777777" w:rsidTr="00FD6E76">
        <w:trPr>
          <w:trHeight w:val="165"/>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1A2B2E" w14:textId="77777777" w:rsidR="008A4129" w:rsidRPr="008A4129" w:rsidRDefault="008A4129" w:rsidP="008A4129">
            <w:pPr>
              <w:rPr>
                <w:sz w:val="20"/>
                <w:szCs w:val="20"/>
              </w:rPr>
            </w:pPr>
            <w:proofErr w:type="spellStart"/>
            <w:r w:rsidRPr="008A4129">
              <w:rPr>
                <w:sz w:val="20"/>
                <w:szCs w:val="20"/>
              </w:rPr>
              <w:t>family_diabetes_history_encoded_scaled</w:t>
            </w:r>
            <w:proofErr w:type="spellEnd"/>
          </w:p>
        </w:tc>
      </w:tr>
      <w:tr w:rsidR="008A4129" w:rsidRPr="008A4129" w14:paraId="35EC1CEF" w14:textId="77777777" w:rsidTr="00FD6E76">
        <w:trPr>
          <w:trHeight w:val="180"/>
        </w:trPr>
        <w:tc>
          <w:tcPr>
            <w:tcW w:w="371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3BD1CA" w14:textId="77777777" w:rsidR="008A4129" w:rsidRPr="008A4129" w:rsidRDefault="008A4129" w:rsidP="008A4129">
            <w:pPr>
              <w:rPr>
                <w:sz w:val="20"/>
                <w:szCs w:val="20"/>
              </w:rPr>
            </w:pPr>
            <w:proofErr w:type="spellStart"/>
            <w:r w:rsidRPr="008A4129">
              <w:rPr>
                <w:sz w:val="20"/>
                <w:szCs w:val="20"/>
              </w:rPr>
              <w:t>hypertension_encoded_scaled</w:t>
            </w:r>
            <w:proofErr w:type="spellEnd"/>
          </w:p>
        </w:tc>
      </w:tr>
    </w:tbl>
    <w:p w14:paraId="6B1BEA8B" w14:textId="77777777" w:rsidR="008A4129" w:rsidRDefault="008A4129" w:rsidP="000C17AF"/>
    <w:p w14:paraId="02FCFEB6" w14:textId="4799266C" w:rsidR="002C3B48" w:rsidRPr="00942A4E" w:rsidRDefault="002C3B48" w:rsidP="0076327C">
      <w:pPr>
        <w:pStyle w:val="ListParagraph"/>
        <w:numPr>
          <w:ilvl w:val="0"/>
          <w:numId w:val="35"/>
        </w:numPr>
        <w:rPr>
          <w:b/>
        </w:rPr>
      </w:pPr>
      <w:r w:rsidRPr="00942A4E">
        <w:rPr>
          <w:b/>
        </w:rPr>
        <w:t>Class Imbalance</w:t>
      </w:r>
    </w:p>
    <w:p w14:paraId="223D7DAD" w14:textId="77777777" w:rsidR="00D979A8" w:rsidRPr="00D979A8" w:rsidRDefault="00D979A8" w:rsidP="00D979A8">
      <w:r w:rsidRPr="00D979A8">
        <w:t>The dataset contains an imbalance, with more individuals diagnosed with diabetes than those without. To address this, Synthetic Minority Over-sampling Technique (SMOTE) was applied to the training data to balance the classes. This method generates synthetic examples of the minority class, improving the model’s ability to learn from underrepresented cases.</w:t>
      </w:r>
    </w:p>
    <w:p w14:paraId="6582FA92" w14:textId="77777777" w:rsidR="00A44347" w:rsidRPr="00D979A8" w:rsidRDefault="00A44347" w:rsidP="00D979A8"/>
    <w:p w14:paraId="4B4C3D7B" w14:textId="3362C8E6" w:rsidR="002C3B48" w:rsidRPr="00942A4E" w:rsidRDefault="002C3B48" w:rsidP="0076327C">
      <w:pPr>
        <w:pStyle w:val="ListParagraph"/>
        <w:numPr>
          <w:ilvl w:val="0"/>
          <w:numId w:val="35"/>
        </w:numPr>
        <w:rPr>
          <w:b/>
        </w:rPr>
      </w:pPr>
      <w:r w:rsidRPr="00942A4E">
        <w:rPr>
          <w:b/>
        </w:rPr>
        <w:t>Model Training and Tuning</w:t>
      </w:r>
    </w:p>
    <w:p w14:paraId="5FFF30D9" w14:textId="77777777" w:rsidR="001A68AE" w:rsidRPr="001A68AE" w:rsidRDefault="001A68AE" w:rsidP="001A68AE">
      <w:r w:rsidRPr="001A68AE">
        <w:t>Multiple machine learning algorithms were employed to build predictive models. These include:</w:t>
      </w:r>
    </w:p>
    <w:p w14:paraId="5C01EFB7" w14:textId="7395E4F2" w:rsidR="001A68AE" w:rsidRPr="001A68AE" w:rsidRDefault="001A68AE" w:rsidP="0076327C">
      <w:pPr>
        <w:pStyle w:val="ListParagraph"/>
        <w:numPr>
          <w:ilvl w:val="0"/>
          <w:numId w:val="24"/>
        </w:numPr>
      </w:pPr>
      <w:r w:rsidRPr="001A68AE">
        <w:t>Random Forest Classifier</w:t>
      </w:r>
    </w:p>
    <w:p w14:paraId="5156151F" w14:textId="1F578E56" w:rsidR="001A68AE" w:rsidRPr="001A68AE" w:rsidRDefault="001A68AE" w:rsidP="0076327C">
      <w:pPr>
        <w:pStyle w:val="ListParagraph"/>
        <w:numPr>
          <w:ilvl w:val="0"/>
          <w:numId w:val="24"/>
        </w:numPr>
      </w:pPr>
      <w:r>
        <w:t>E</w:t>
      </w:r>
      <w:r w:rsidRPr="001A68AE">
        <w:t>xtreme Gradient Boosting (</w:t>
      </w:r>
      <w:proofErr w:type="spellStart"/>
      <w:r w:rsidRPr="001A68AE">
        <w:t>XGBoost</w:t>
      </w:r>
      <w:proofErr w:type="spellEnd"/>
      <w:r w:rsidRPr="001A68AE">
        <w:t>) Classifier</w:t>
      </w:r>
    </w:p>
    <w:p w14:paraId="21E6CE62" w14:textId="35B8E318" w:rsidR="001A68AE" w:rsidRPr="001A68AE" w:rsidRDefault="001A68AE" w:rsidP="0076327C">
      <w:pPr>
        <w:pStyle w:val="ListParagraph"/>
        <w:numPr>
          <w:ilvl w:val="0"/>
          <w:numId w:val="24"/>
        </w:numPr>
      </w:pPr>
      <w:r w:rsidRPr="001A68AE">
        <w:t>Logistic Regression</w:t>
      </w:r>
    </w:p>
    <w:p w14:paraId="2327871D" w14:textId="4D102C8B" w:rsidR="00CB6148" w:rsidRDefault="001A68AE" w:rsidP="008E07AE">
      <w:r w:rsidRPr="001A68AE">
        <w:t xml:space="preserve">Hyperparameter tuning was conducted using </w:t>
      </w:r>
      <w:proofErr w:type="spellStart"/>
      <w:r w:rsidRPr="001A68AE">
        <w:t>RandomizedSearchCV</w:t>
      </w:r>
      <w:proofErr w:type="spellEnd"/>
      <w:r w:rsidRPr="001A68AE">
        <w:t xml:space="preserve"> to optimize each model’s performance.</w:t>
      </w:r>
    </w:p>
    <w:p w14:paraId="3A1323C1" w14:textId="77777777" w:rsidR="00942A4E" w:rsidRDefault="00942A4E" w:rsidP="008E07AE"/>
    <w:p w14:paraId="7882375C" w14:textId="77777777" w:rsidR="00942A4E" w:rsidRDefault="00942A4E" w:rsidP="008E07AE"/>
    <w:p w14:paraId="632AD799" w14:textId="77777777" w:rsidR="00942A4E" w:rsidRDefault="00942A4E" w:rsidP="008E07AE"/>
    <w:p w14:paraId="2D73E900" w14:textId="69D94111" w:rsidR="008E2DA7" w:rsidRDefault="00EF20A4" w:rsidP="0020147D">
      <w:pPr>
        <w:pStyle w:val="Heading3"/>
        <w:numPr>
          <w:ilvl w:val="1"/>
          <w:numId w:val="7"/>
        </w:numPr>
      </w:pPr>
      <w:bookmarkStart w:id="16" w:name="_Toc183177920"/>
      <w:r>
        <w:lastRenderedPageBreak/>
        <w:t>Feature Importance</w:t>
      </w:r>
      <w:bookmarkEnd w:id="16"/>
    </w:p>
    <w:p w14:paraId="123487A3" w14:textId="17FD19D6" w:rsidR="00A00DE1" w:rsidRPr="00A00DE1" w:rsidRDefault="00A00DE1" w:rsidP="00A00DE1">
      <w:r>
        <w:t xml:space="preserve">The below table shows the outcome of the </w:t>
      </w:r>
      <w:r w:rsidR="00C81CF4">
        <w:t xml:space="preserve">direct </w:t>
      </w:r>
      <w:r>
        <w:t xml:space="preserve">model </w:t>
      </w:r>
      <w:r w:rsidR="00EF3EA6">
        <w:t>response</w:t>
      </w:r>
      <w:r w:rsidR="00701F0C">
        <w:t xml:space="preserve">. </w:t>
      </w:r>
    </w:p>
    <w:p w14:paraId="508B87C9" w14:textId="43102957" w:rsidR="00944C1D" w:rsidRDefault="00944C1D" w:rsidP="00944C1D">
      <w:pPr>
        <w:pStyle w:val="Caption"/>
        <w:keepNext/>
      </w:pPr>
      <w:r>
        <w:t xml:space="preserve">Table </w:t>
      </w:r>
      <w:r>
        <w:fldChar w:fldCharType="begin"/>
      </w:r>
      <w:r>
        <w:instrText xml:space="preserve"> SEQ Table \* ARABIC </w:instrText>
      </w:r>
      <w:r>
        <w:fldChar w:fldCharType="separate"/>
      </w:r>
      <w:r>
        <w:rPr>
          <w:noProof/>
        </w:rPr>
        <w:t>4</w:t>
      </w:r>
      <w:r>
        <w:fldChar w:fldCharType="end"/>
      </w:r>
      <w:r>
        <w:t>: ML Model response ranking</w:t>
      </w:r>
    </w:p>
    <w:tbl>
      <w:tblPr>
        <w:tblW w:w="8617" w:type="dxa"/>
        <w:tblLook w:val="04A0" w:firstRow="1" w:lastRow="0" w:firstColumn="1" w:lastColumn="0" w:noHBand="0" w:noVBand="1"/>
      </w:tblPr>
      <w:tblGrid>
        <w:gridCol w:w="1500"/>
        <w:gridCol w:w="2111"/>
        <w:gridCol w:w="930"/>
        <w:gridCol w:w="992"/>
        <w:gridCol w:w="2092"/>
        <w:gridCol w:w="992"/>
      </w:tblGrid>
      <w:tr w:rsidR="008E2DA7" w:rsidRPr="008E2DA7" w14:paraId="108ADB64" w14:textId="77777777" w:rsidTr="00944C1D">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C00000"/>
            <w:noWrap/>
            <w:vAlign w:val="bottom"/>
            <w:hideMark/>
          </w:tcPr>
          <w:p w14:paraId="7D83545A" w14:textId="77777777" w:rsidR="008E2DA7" w:rsidRPr="008E2DA7" w:rsidRDefault="008E2DA7" w:rsidP="008B6B1E">
            <w:pPr>
              <w:rPr>
                <w:color w:val="FFFFFF" w:themeColor="background1"/>
                <w:lang w:eastAsia="en-GB"/>
              </w:rPr>
            </w:pPr>
            <w:r w:rsidRPr="008E2DA7">
              <w:rPr>
                <w:color w:val="FFFFFF" w:themeColor="background1"/>
                <w:lang w:eastAsia="en-GB"/>
              </w:rPr>
              <w:t> </w:t>
            </w:r>
          </w:p>
        </w:tc>
        <w:tc>
          <w:tcPr>
            <w:tcW w:w="7117" w:type="dxa"/>
            <w:gridSpan w:val="5"/>
            <w:tcBorders>
              <w:top w:val="single" w:sz="4" w:space="0" w:color="auto"/>
              <w:left w:val="nil"/>
              <w:bottom w:val="single" w:sz="4" w:space="0" w:color="auto"/>
              <w:right w:val="single" w:sz="4" w:space="0" w:color="auto"/>
            </w:tcBorders>
            <w:shd w:val="clear" w:color="auto" w:fill="C00000"/>
            <w:noWrap/>
            <w:vAlign w:val="bottom"/>
            <w:hideMark/>
          </w:tcPr>
          <w:p w14:paraId="324808EB" w14:textId="7DF6B016" w:rsidR="008E2DA7" w:rsidRPr="008E2DA7" w:rsidRDefault="008E2DA7" w:rsidP="008B6B1E">
            <w:pPr>
              <w:rPr>
                <w:color w:val="FFFFFF" w:themeColor="background1"/>
                <w:lang w:eastAsia="en-GB"/>
              </w:rPr>
            </w:pPr>
            <w:r w:rsidRPr="008E2DA7">
              <w:rPr>
                <w:color w:val="FFFFFF" w:themeColor="background1"/>
                <w:lang w:eastAsia="en-GB"/>
              </w:rPr>
              <w:t xml:space="preserve">Feature Importance - ML Model </w:t>
            </w:r>
            <w:r w:rsidR="00103ABA">
              <w:rPr>
                <w:color w:val="FFFFFF" w:themeColor="background1"/>
                <w:lang w:eastAsia="en-GB"/>
              </w:rPr>
              <w:t>Ranking</w:t>
            </w:r>
          </w:p>
        </w:tc>
      </w:tr>
      <w:tr w:rsidR="00103ABA" w:rsidRPr="008E2DA7" w14:paraId="26DF7171" w14:textId="77777777" w:rsidTr="00944C1D">
        <w:trPr>
          <w:trHeight w:val="300"/>
        </w:trPr>
        <w:tc>
          <w:tcPr>
            <w:tcW w:w="1500" w:type="dxa"/>
            <w:tcBorders>
              <w:top w:val="nil"/>
              <w:left w:val="single" w:sz="4" w:space="0" w:color="auto"/>
              <w:bottom w:val="single" w:sz="4" w:space="0" w:color="auto"/>
              <w:right w:val="single" w:sz="4" w:space="0" w:color="auto"/>
            </w:tcBorders>
            <w:shd w:val="clear" w:color="auto" w:fill="C00000"/>
            <w:noWrap/>
            <w:vAlign w:val="bottom"/>
            <w:hideMark/>
          </w:tcPr>
          <w:p w14:paraId="3A0F51C3" w14:textId="77777777" w:rsidR="008E2DA7" w:rsidRPr="008E2DA7" w:rsidRDefault="008E2DA7" w:rsidP="008B6B1E">
            <w:pPr>
              <w:rPr>
                <w:color w:val="FFFFFF" w:themeColor="background1"/>
                <w:lang w:eastAsia="en-GB"/>
              </w:rPr>
            </w:pPr>
            <w:r w:rsidRPr="008E2DA7">
              <w:rPr>
                <w:color w:val="FFFFFF" w:themeColor="background1"/>
                <w:lang w:eastAsia="en-GB"/>
              </w:rPr>
              <w:t>Model</w:t>
            </w:r>
          </w:p>
        </w:tc>
        <w:tc>
          <w:tcPr>
            <w:tcW w:w="2111" w:type="dxa"/>
            <w:tcBorders>
              <w:top w:val="nil"/>
              <w:left w:val="nil"/>
              <w:bottom w:val="single" w:sz="4" w:space="0" w:color="auto"/>
              <w:right w:val="single" w:sz="4" w:space="0" w:color="auto"/>
            </w:tcBorders>
            <w:shd w:val="clear" w:color="auto" w:fill="C00000"/>
            <w:noWrap/>
            <w:vAlign w:val="bottom"/>
            <w:hideMark/>
          </w:tcPr>
          <w:p w14:paraId="78C075C9" w14:textId="77777777" w:rsidR="008E2DA7" w:rsidRPr="008E2DA7" w:rsidRDefault="008E2DA7" w:rsidP="008B6B1E">
            <w:pPr>
              <w:rPr>
                <w:color w:val="FFFFFF" w:themeColor="background1"/>
                <w:lang w:eastAsia="en-GB"/>
              </w:rPr>
            </w:pPr>
            <w:r w:rsidRPr="008E2DA7">
              <w:rPr>
                <w:color w:val="FFFFFF" w:themeColor="background1"/>
                <w:lang w:eastAsia="en-GB"/>
              </w:rPr>
              <w:t>1</w:t>
            </w:r>
          </w:p>
        </w:tc>
        <w:tc>
          <w:tcPr>
            <w:tcW w:w="930" w:type="dxa"/>
            <w:tcBorders>
              <w:top w:val="nil"/>
              <w:left w:val="nil"/>
              <w:bottom w:val="single" w:sz="4" w:space="0" w:color="auto"/>
              <w:right w:val="single" w:sz="4" w:space="0" w:color="auto"/>
            </w:tcBorders>
            <w:shd w:val="clear" w:color="auto" w:fill="C00000"/>
            <w:noWrap/>
            <w:vAlign w:val="bottom"/>
            <w:hideMark/>
          </w:tcPr>
          <w:p w14:paraId="0A7398F5" w14:textId="77777777" w:rsidR="008E2DA7" w:rsidRPr="008E2DA7" w:rsidRDefault="008E2DA7" w:rsidP="008B6B1E">
            <w:pPr>
              <w:rPr>
                <w:color w:val="FFFFFF" w:themeColor="background1"/>
                <w:lang w:eastAsia="en-GB"/>
              </w:rPr>
            </w:pPr>
            <w:r w:rsidRPr="008E2DA7">
              <w:rPr>
                <w:color w:val="FFFFFF" w:themeColor="background1"/>
                <w:lang w:eastAsia="en-GB"/>
              </w:rPr>
              <w:t>2</w:t>
            </w:r>
          </w:p>
        </w:tc>
        <w:tc>
          <w:tcPr>
            <w:tcW w:w="992" w:type="dxa"/>
            <w:tcBorders>
              <w:top w:val="nil"/>
              <w:left w:val="nil"/>
              <w:bottom w:val="single" w:sz="4" w:space="0" w:color="auto"/>
              <w:right w:val="single" w:sz="4" w:space="0" w:color="auto"/>
            </w:tcBorders>
            <w:shd w:val="clear" w:color="auto" w:fill="C00000"/>
            <w:noWrap/>
            <w:vAlign w:val="bottom"/>
            <w:hideMark/>
          </w:tcPr>
          <w:p w14:paraId="0FBFA8ED" w14:textId="77777777" w:rsidR="008E2DA7" w:rsidRPr="008E2DA7" w:rsidRDefault="008E2DA7" w:rsidP="008B6B1E">
            <w:pPr>
              <w:rPr>
                <w:color w:val="FFFFFF" w:themeColor="background1"/>
                <w:lang w:eastAsia="en-GB"/>
              </w:rPr>
            </w:pPr>
            <w:r w:rsidRPr="008E2DA7">
              <w:rPr>
                <w:color w:val="FFFFFF" w:themeColor="background1"/>
                <w:lang w:eastAsia="en-GB"/>
              </w:rPr>
              <w:t>3</w:t>
            </w:r>
          </w:p>
        </w:tc>
        <w:tc>
          <w:tcPr>
            <w:tcW w:w="2092" w:type="dxa"/>
            <w:tcBorders>
              <w:top w:val="nil"/>
              <w:left w:val="nil"/>
              <w:bottom w:val="single" w:sz="4" w:space="0" w:color="auto"/>
              <w:right w:val="single" w:sz="4" w:space="0" w:color="auto"/>
            </w:tcBorders>
            <w:shd w:val="clear" w:color="auto" w:fill="C00000"/>
            <w:noWrap/>
            <w:vAlign w:val="bottom"/>
            <w:hideMark/>
          </w:tcPr>
          <w:p w14:paraId="46C04F3C" w14:textId="77777777" w:rsidR="008E2DA7" w:rsidRPr="008E2DA7" w:rsidRDefault="008E2DA7" w:rsidP="008B6B1E">
            <w:pPr>
              <w:rPr>
                <w:color w:val="FFFFFF" w:themeColor="background1"/>
                <w:lang w:eastAsia="en-GB"/>
              </w:rPr>
            </w:pPr>
            <w:r w:rsidRPr="008E2DA7">
              <w:rPr>
                <w:color w:val="FFFFFF" w:themeColor="background1"/>
                <w:lang w:eastAsia="en-GB"/>
              </w:rPr>
              <w:t>4</w:t>
            </w:r>
          </w:p>
        </w:tc>
        <w:tc>
          <w:tcPr>
            <w:tcW w:w="992" w:type="dxa"/>
            <w:tcBorders>
              <w:top w:val="nil"/>
              <w:left w:val="nil"/>
              <w:bottom w:val="single" w:sz="4" w:space="0" w:color="auto"/>
              <w:right w:val="single" w:sz="4" w:space="0" w:color="auto"/>
            </w:tcBorders>
            <w:shd w:val="clear" w:color="auto" w:fill="C00000"/>
            <w:noWrap/>
            <w:vAlign w:val="bottom"/>
            <w:hideMark/>
          </w:tcPr>
          <w:p w14:paraId="5AAC810B" w14:textId="77777777" w:rsidR="008E2DA7" w:rsidRPr="008E2DA7" w:rsidRDefault="008E2DA7" w:rsidP="008B6B1E">
            <w:pPr>
              <w:rPr>
                <w:color w:val="FFFFFF" w:themeColor="background1"/>
                <w:lang w:eastAsia="en-GB"/>
              </w:rPr>
            </w:pPr>
            <w:r w:rsidRPr="008E2DA7">
              <w:rPr>
                <w:color w:val="FFFFFF" w:themeColor="background1"/>
                <w:lang w:eastAsia="en-GB"/>
              </w:rPr>
              <w:t>5</w:t>
            </w:r>
          </w:p>
        </w:tc>
      </w:tr>
      <w:tr w:rsidR="008B6B1E" w:rsidRPr="008E2DA7" w14:paraId="4AC276AF" w14:textId="77777777" w:rsidTr="00944C1D">
        <w:trPr>
          <w:trHeight w:val="300"/>
        </w:trPr>
        <w:tc>
          <w:tcPr>
            <w:tcW w:w="1500" w:type="dxa"/>
            <w:tcBorders>
              <w:top w:val="nil"/>
              <w:left w:val="single" w:sz="4" w:space="0" w:color="auto"/>
              <w:bottom w:val="single" w:sz="4" w:space="0" w:color="auto"/>
              <w:right w:val="single" w:sz="4" w:space="0" w:color="auto"/>
            </w:tcBorders>
            <w:shd w:val="clear" w:color="000000" w:fill="EEECE1"/>
            <w:noWrap/>
            <w:vAlign w:val="bottom"/>
            <w:hideMark/>
          </w:tcPr>
          <w:p w14:paraId="650FCBD9" w14:textId="77777777" w:rsidR="008E2DA7" w:rsidRPr="008E2DA7" w:rsidRDefault="008E2DA7" w:rsidP="008B6B1E">
            <w:pPr>
              <w:rPr>
                <w:lang w:eastAsia="en-GB"/>
              </w:rPr>
            </w:pPr>
            <w:r w:rsidRPr="008E2DA7">
              <w:rPr>
                <w:lang w:eastAsia="en-GB"/>
              </w:rPr>
              <w:t>Random Forest</w:t>
            </w:r>
          </w:p>
        </w:tc>
        <w:tc>
          <w:tcPr>
            <w:tcW w:w="2111" w:type="dxa"/>
            <w:tcBorders>
              <w:top w:val="nil"/>
              <w:left w:val="nil"/>
              <w:bottom w:val="single" w:sz="4" w:space="0" w:color="auto"/>
              <w:right w:val="single" w:sz="4" w:space="0" w:color="auto"/>
            </w:tcBorders>
            <w:shd w:val="clear" w:color="auto" w:fill="auto"/>
            <w:noWrap/>
            <w:vAlign w:val="bottom"/>
            <w:hideMark/>
          </w:tcPr>
          <w:p w14:paraId="2A0C2ED5" w14:textId="77777777" w:rsidR="008E2DA7" w:rsidRPr="008E2DA7" w:rsidRDefault="008E2DA7" w:rsidP="008B6B1E">
            <w:pPr>
              <w:rPr>
                <w:lang w:eastAsia="en-GB"/>
              </w:rPr>
            </w:pPr>
            <w:r w:rsidRPr="008E2DA7">
              <w:rPr>
                <w:lang w:eastAsia="en-GB"/>
              </w:rPr>
              <w:t>weight</w:t>
            </w:r>
          </w:p>
        </w:tc>
        <w:tc>
          <w:tcPr>
            <w:tcW w:w="930" w:type="dxa"/>
            <w:tcBorders>
              <w:top w:val="nil"/>
              <w:left w:val="nil"/>
              <w:bottom w:val="single" w:sz="4" w:space="0" w:color="auto"/>
              <w:right w:val="single" w:sz="4" w:space="0" w:color="auto"/>
            </w:tcBorders>
            <w:shd w:val="clear" w:color="auto" w:fill="auto"/>
            <w:noWrap/>
            <w:vAlign w:val="bottom"/>
            <w:hideMark/>
          </w:tcPr>
          <w:p w14:paraId="306D638B" w14:textId="77777777" w:rsidR="008E2DA7" w:rsidRPr="008E2DA7" w:rsidRDefault="008E2DA7" w:rsidP="008B6B1E">
            <w:pPr>
              <w:rPr>
                <w:lang w:eastAsia="en-GB"/>
              </w:rPr>
            </w:pPr>
            <w:r w:rsidRPr="008E2DA7">
              <w:rPr>
                <w:lang w:eastAsia="en-GB"/>
              </w:rPr>
              <w:t>stress</w:t>
            </w:r>
          </w:p>
        </w:tc>
        <w:tc>
          <w:tcPr>
            <w:tcW w:w="992" w:type="dxa"/>
            <w:tcBorders>
              <w:top w:val="nil"/>
              <w:left w:val="nil"/>
              <w:bottom w:val="single" w:sz="4" w:space="0" w:color="auto"/>
              <w:right w:val="single" w:sz="4" w:space="0" w:color="auto"/>
            </w:tcBorders>
            <w:shd w:val="clear" w:color="auto" w:fill="auto"/>
            <w:noWrap/>
            <w:vAlign w:val="bottom"/>
            <w:hideMark/>
          </w:tcPr>
          <w:p w14:paraId="6F908DE1" w14:textId="77777777" w:rsidR="008E2DA7" w:rsidRPr="008E2DA7" w:rsidRDefault="008E2DA7" w:rsidP="008B6B1E">
            <w:pPr>
              <w:rPr>
                <w:lang w:eastAsia="en-GB"/>
              </w:rPr>
            </w:pPr>
            <w:r w:rsidRPr="008E2DA7">
              <w:rPr>
                <w:lang w:eastAsia="en-GB"/>
              </w:rPr>
              <w:t>alcohol</w:t>
            </w:r>
          </w:p>
        </w:tc>
        <w:tc>
          <w:tcPr>
            <w:tcW w:w="2092" w:type="dxa"/>
            <w:tcBorders>
              <w:top w:val="nil"/>
              <w:left w:val="nil"/>
              <w:bottom w:val="single" w:sz="4" w:space="0" w:color="auto"/>
              <w:right w:val="single" w:sz="4" w:space="0" w:color="auto"/>
            </w:tcBorders>
            <w:shd w:val="clear" w:color="auto" w:fill="auto"/>
            <w:noWrap/>
            <w:vAlign w:val="bottom"/>
            <w:hideMark/>
          </w:tcPr>
          <w:p w14:paraId="179FEE65" w14:textId="77777777" w:rsidR="008E2DA7" w:rsidRPr="008E2DA7" w:rsidRDefault="008E2DA7" w:rsidP="008B6B1E">
            <w:pPr>
              <w:rPr>
                <w:lang w:eastAsia="en-GB"/>
              </w:rPr>
            </w:pPr>
            <w:r w:rsidRPr="008E2DA7">
              <w:rPr>
                <w:lang w:eastAsia="en-GB"/>
              </w:rPr>
              <w:t>physical activity</w:t>
            </w:r>
          </w:p>
        </w:tc>
        <w:tc>
          <w:tcPr>
            <w:tcW w:w="992" w:type="dxa"/>
            <w:tcBorders>
              <w:top w:val="nil"/>
              <w:left w:val="nil"/>
              <w:bottom w:val="single" w:sz="4" w:space="0" w:color="auto"/>
              <w:right w:val="single" w:sz="4" w:space="0" w:color="auto"/>
            </w:tcBorders>
            <w:shd w:val="clear" w:color="auto" w:fill="auto"/>
            <w:noWrap/>
            <w:vAlign w:val="bottom"/>
            <w:hideMark/>
          </w:tcPr>
          <w:p w14:paraId="6D8963B1" w14:textId="77777777" w:rsidR="008E2DA7" w:rsidRPr="008E2DA7" w:rsidRDefault="008E2DA7" w:rsidP="008B6B1E">
            <w:pPr>
              <w:rPr>
                <w:lang w:eastAsia="en-GB"/>
              </w:rPr>
            </w:pPr>
            <w:proofErr w:type="spellStart"/>
            <w:r w:rsidRPr="008E2DA7">
              <w:rPr>
                <w:lang w:eastAsia="en-GB"/>
              </w:rPr>
              <w:t>bmi</w:t>
            </w:r>
            <w:proofErr w:type="spellEnd"/>
          </w:p>
        </w:tc>
      </w:tr>
      <w:tr w:rsidR="008B6B1E" w:rsidRPr="008E2DA7" w14:paraId="3B8CCFFC" w14:textId="77777777" w:rsidTr="00944C1D">
        <w:trPr>
          <w:trHeight w:val="300"/>
        </w:trPr>
        <w:tc>
          <w:tcPr>
            <w:tcW w:w="1500" w:type="dxa"/>
            <w:tcBorders>
              <w:top w:val="nil"/>
              <w:left w:val="single" w:sz="4" w:space="0" w:color="auto"/>
              <w:bottom w:val="single" w:sz="4" w:space="0" w:color="auto"/>
              <w:right w:val="single" w:sz="4" w:space="0" w:color="auto"/>
            </w:tcBorders>
            <w:shd w:val="clear" w:color="000000" w:fill="EEECE1"/>
            <w:noWrap/>
            <w:vAlign w:val="bottom"/>
            <w:hideMark/>
          </w:tcPr>
          <w:p w14:paraId="214FFB4E" w14:textId="77777777" w:rsidR="008E2DA7" w:rsidRPr="008E2DA7" w:rsidRDefault="008E2DA7" w:rsidP="008B6B1E">
            <w:pPr>
              <w:rPr>
                <w:lang w:eastAsia="en-GB"/>
              </w:rPr>
            </w:pPr>
            <w:proofErr w:type="spellStart"/>
            <w:r w:rsidRPr="008E2DA7">
              <w:rPr>
                <w:lang w:eastAsia="en-GB"/>
              </w:rPr>
              <w:t>XGBoost</w:t>
            </w:r>
            <w:proofErr w:type="spellEnd"/>
          </w:p>
        </w:tc>
        <w:tc>
          <w:tcPr>
            <w:tcW w:w="2111" w:type="dxa"/>
            <w:tcBorders>
              <w:top w:val="nil"/>
              <w:left w:val="nil"/>
              <w:bottom w:val="single" w:sz="4" w:space="0" w:color="auto"/>
              <w:right w:val="single" w:sz="4" w:space="0" w:color="auto"/>
            </w:tcBorders>
            <w:shd w:val="clear" w:color="auto" w:fill="auto"/>
            <w:noWrap/>
            <w:vAlign w:val="bottom"/>
            <w:hideMark/>
          </w:tcPr>
          <w:p w14:paraId="1468B01D" w14:textId="77777777" w:rsidR="008E2DA7" w:rsidRPr="008E2DA7" w:rsidRDefault="008E2DA7" w:rsidP="008B6B1E">
            <w:pPr>
              <w:rPr>
                <w:lang w:eastAsia="en-GB"/>
              </w:rPr>
            </w:pPr>
            <w:proofErr w:type="spellStart"/>
            <w:r w:rsidRPr="008E2DA7">
              <w:rPr>
                <w:lang w:eastAsia="en-GB"/>
              </w:rPr>
              <w:t>family_diabetes</w:t>
            </w:r>
            <w:proofErr w:type="spellEnd"/>
          </w:p>
        </w:tc>
        <w:tc>
          <w:tcPr>
            <w:tcW w:w="930" w:type="dxa"/>
            <w:tcBorders>
              <w:top w:val="nil"/>
              <w:left w:val="nil"/>
              <w:bottom w:val="single" w:sz="4" w:space="0" w:color="auto"/>
              <w:right w:val="single" w:sz="4" w:space="0" w:color="auto"/>
            </w:tcBorders>
            <w:shd w:val="clear" w:color="auto" w:fill="auto"/>
            <w:noWrap/>
            <w:vAlign w:val="bottom"/>
            <w:hideMark/>
          </w:tcPr>
          <w:p w14:paraId="0F38F4AC" w14:textId="77777777" w:rsidR="008E2DA7" w:rsidRPr="008E2DA7" w:rsidRDefault="008E2DA7" w:rsidP="008B6B1E">
            <w:pPr>
              <w:rPr>
                <w:lang w:eastAsia="en-GB"/>
              </w:rPr>
            </w:pPr>
            <w:r w:rsidRPr="008E2DA7">
              <w:rPr>
                <w:lang w:eastAsia="en-GB"/>
              </w:rPr>
              <w:t>weight</w:t>
            </w:r>
          </w:p>
        </w:tc>
        <w:tc>
          <w:tcPr>
            <w:tcW w:w="992" w:type="dxa"/>
            <w:tcBorders>
              <w:top w:val="nil"/>
              <w:left w:val="nil"/>
              <w:bottom w:val="single" w:sz="4" w:space="0" w:color="auto"/>
              <w:right w:val="single" w:sz="4" w:space="0" w:color="auto"/>
            </w:tcBorders>
            <w:shd w:val="clear" w:color="auto" w:fill="auto"/>
            <w:noWrap/>
            <w:vAlign w:val="bottom"/>
            <w:hideMark/>
          </w:tcPr>
          <w:p w14:paraId="170F1D70" w14:textId="77777777" w:rsidR="008E2DA7" w:rsidRPr="008E2DA7" w:rsidRDefault="008E2DA7" w:rsidP="008B6B1E">
            <w:pPr>
              <w:rPr>
                <w:lang w:eastAsia="en-GB"/>
              </w:rPr>
            </w:pPr>
            <w:r w:rsidRPr="008E2DA7">
              <w:rPr>
                <w:lang w:eastAsia="en-GB"/>
              </w:rPr>
              <w:t>alcohol</w:t>
            </w:r>
          </w:p>
        </w:tc>
        <w:tc>
          <w:tcPr>
            <w:tcW w:w="2092" w:type="dxa"/>
            <w:tcBorders>
              <w:top w:val="nil"/>
              <w:left w:val="nil"/>
              <w:bottom w:val="single" w:sz="4" w:space="0" w:color="auto"/>
              <w:right w:val="single" w:sz="4" w:space="0" w:color="auto"/>
            </w:tcBorders>
            <w:shd w:val="clear" w:color="auto" w:fill="auto"/>
            <w:noWrap/>
            <w:vAlign w:val="bottom"/>
            <w:hideMark/>
          </w:tcPr>
          <w:p w14:paraId="39E918F2" w14:textId="77777777" w:rsidR="008E2DA7" w:rsidRPr="008E2DA7" w:rsidRDefault="008E2DA7" w:rsidP="008B6B1E">
            <w:pPr>
              <w:rPr>
                <w:lang w:eastAsia="en-GB"/>
              </w:rPr>
            </w:pPr>
            <w:r w:rsidRPr="008E2DA7">
              <w:rPr>
                <w:lang w:eastAsia="en-GB"/>
              </w:rPr>
              <w:t>physical activity</w:t>
            </w:r>
          </w:p>
        </w:tc>
        <w:tc>
          <w:tcPr>
            <w:tcW w:w="992" w:type="dxa"/>
            <w:tcBorders>
              <w:top w:val="nil"/>
              <w:left w:val="nil"/>
              <w:bottom w:val="single" w:sz="4" w:space="0" w:color="auto"/>
              <w:right w:val="single" w:sz="4" w:space="0" w:color="auto"/>
            </w:tcBorders>
            <w:shd w:val="clear" w:color="auto" w:fill="auto"/>
            <w:noWrap/>
            <w:vAlign w:val="bottom"/>
            <w:hideMark/>
          </w:tcPr>
          <w:p w14:paraId="3E6ECBCA" w14:textId="77777777" w:rsidR="008E2DA7" w:rsidRPr="008E2DA7" w:rsidRDefault="008E2DA7" w:rsidP="008B6B1E">
            <w:pPr>
              <w:rPr>
                <w:lang w:eastAsia="en-GB"/>
              </w:rPr>
            </w:pPr>
            <w:r w:rsidRPr="008E2DA7">
              <w:rPr>
                <w:lang w:eastAsia="en-GB"/>
              </w:rPr>
              <w:t>stress</w:t>
            </w:r>
          </w:p>
        </w:tc>
      </w:tr>
      <w:tr w:rsidR="008B6B1E" w:rsidRPr="008E2DA7" w14:paraId="2B361196" w14:textId="77777777" w:rsidTr="00944C1D">
        <w:trPr>
          <w:trHeight w:val="300"/>
        </w:trPr>
        <w:tc>
          <w:tcPr>
            <w:tcW w:w="1500" w:type="dxa"/>
            <w:tcBorders>
              <w:top w:val="nil"/>
              <w:left w:val="single" w:sz="4" w:space="0" w:color="auto"/>
              <w:bottom w:val="single" w:sz="4" w:space="0" w:color="auto"/>
              <w:right w:val="single" w:sz="4" w:space="0" w:color="auto"/>
            </w:tcBorders>
            <w:shd w:val="clear" w:color="000000" w:fill="EEECE1"/>
            <w:noWrap/>
            <w:vAlign w:val="bottom"/>
            <w:hideMark/>
          </w:tcPr>
          <w:p w14:paraId="2413DAF4" w14:textId="77777777" w:rsidR="008E2DA7" w:rsidRPr="008E2DA7" w:rsidRDefault="008E2DA7" w:rsidP="008B6B1E">
            <w:pPr>
              <w:rPr>
                <w:lang w:eastAsia="en-GB"/>
              </w:rPr>
            </w:pPr>
            <w:r w:rsidRPr="008E2DA7">
              <w:rPr>
                <w:lang w:eastAsia="en-GB"/>
              </w:rPr>
              <w:t>Logistic</w:t>
            </w:r>
          </w:p>
        </w:tc>
        <w:tc>
          <w:tcPr>
            <w:tcW w:w="2111" w:type="dxa"/>
            <w:tcBorders>
              <w:top w:val="nil"/>
              <w:left w:val="nil"/>
              <w:bottom w:val="single" w:sz="4" w:space="0" w:color="auto"/>
              <w:right w:val="single" w:sz="4" w:space="0" w:color="auto"/>
            </w:tcBorders>
            <w:shd w:val="clear" w:color="auto" w:fill="auto"/>
            <w:noWrap/>
            <w:vAlign w:val="bottom"/>
            <w:hideMark/>
          </w:tcPr>
          <w:p w14:paraId="28C38567" w14:textId="77777777" w:rsidR="008E2DA7" w:rsidRPr="008E2DA7" w:rsidRDefault="008E2DA7" w:rsidP="008B6B1E">
            <w:pPr>
              <w:rPr>
                <w:lang w:eastAsia="en-GB"/>
              </w:rPr>
            </w:pPr>
            <w:proofErr w:type="spellStart"/>
            <w:r w:rsidRPr="008E2DA7">
              <w:rPr>
                <w:lang w:eastAsia="en-GB"/>
              </w:rPr>
              <w:t>family_diabetes</w:t>
            </w:r>
            <w:proofErr w:type="spellEnd"/>
          </w:p>
        </w:tc>
        <w:tc>
          <w:tcPr>
            <w:tcW w:w="930" w:type="dxa"/>
            <w:tcBorders>
              <w:top w:val="nil"/>
              <w:left w:val="nil"/>
              <w:bottom w:val="single" w:sz="4" w:space="0" w:color="auto"/>
              <w:right w:val="single" w:sz="4" w:space="0" w:color="auto"/>
            </w:tcBorders>
            <w:shd w:val="clear" w:color="auto" w:fill="auto"/>
            <w:noWrap/>
            <w:vAlign w:val="bottom"/>
            <w:hideMark/>
          </w:tcPr>
          <w:p w14:paraId="6FE1942F" w14:textId="77777777" w:rsidR="008E2DA7" w:rsidRPr="008E2DA7" w:rsidRDefault="008E2DA7" w:rsidP="008B6B1E">
            <w:pPr>
              <w:rPr>
                <w:lang w:eastAsia="en-GB"/>
              </w:rPr>
            </w:pPr>
            <w:r w:rsidRPr="008E2DA7">
              <w:rPr>
                <w:lang w:eastAsia="en-GB"/>
              </w:rPr>
              <w:t>weight</w:t>
            </w:r>
          </w:p>
        </w:tc>
        <w:tc>
          <w:tcPr>
            <w:tcW w:w="992" w:type="dxa"/>
            <w:tcBorders>
              <w:top w:val="nil"/>
              <w:left w:val="nil"/>
              <w:bottom w:val="single" w:sz="4" w:space="0" w:color="auto"/>
              <w:right w:val="single" w:sz="4" w:space="0" w:color="auto"/>
            </w:tcBorders>
            <w:shd w:val="clear" w:color="auto" w:fill="auto"/>
            <w:noWrap/>
            <w:vAlign w:val="bottom"/>
            <w:hideMark/>
          </w:tcPr>
          <w:p w14:paraId="3BFED220" w14:textId="77777777" w:rsidR="008E2DA7" w:rsidRPr="008E2DA7" w:rsidRDefault="008E2DA7" w:rsidP="008B6B1E">
            <w:pPr>
              <w:rPr>
                <w:lang w:eastAsia="en-GB"/>
              </w:rPr>
            </w:pPr>
            <w:r w:rsidRPr="008E2DA7">
              <w:rPr>
                <w:lang w:eastAsia="en-GB"/>
              </w:rPr>
              <w:t>stress</w:t>
            </w:r>
          </w:p>
        </w:tc>
        <w:tc>
          <w:tcPr>
            <w:tcW w:w="2092" w:type="dxa"/>
            <w:tcBorders>
              <w:top w:val="nil"/>
              <w:left w:val="nil"/>
              <w:bottom w:val="single" w:sz="4" w:space="0" w:color="auto"/>
              <w:right w:val="single" w:sz="4" w:space="0" w:color="auto"/>
            </w:tcBorders>
            <w:shd w:val="clear" w:color="auto" w:fill="auto"/>
            <w:noWrap/>
            <w:vAlign w:val="bottom"/>
            <w:hideMark/>
          </w:tcPr>
          <w:p w14:paraId="39CFE3A0" w14:textId="77777777" w:rsidR="008E2DA7" w:rsidRPr="008E2DA7" w:rsidRDefault="008E2DA7" w:rsidP="008B6B1E">
            <w:pPr>
              <w:rPr>
                <w:lang w:eastAsia="en-GB"/>
              </w:rPr>
            </w:pPr>
            <w:proofErr w:type="spellStart"/>
            <w:r w:rsidRPr="008E2DA7">
              <w:rPr>
                <w:lang w:eastAsia="en-GB"/>
              </w:rPr>
              <w:t>bmi</w:t>
            </w:r>
            <w:proofErr w:type="spellEnd"/>
          </w:p>
        </w:tc>
        <w:tc>
          <w:tcPr>
            <w:tcW w:w="992" w:type="dxa"/>
            <w:tcBorders>
              <w:top w:val="nil"/>
              <w:left w:val="nil"/>
              <w:bottom w:val="single" w:sz="4" w:space="0" w:color="auto"/>
              <w:right w:val="single" w:sz="4" w:space="0" w:color="auto"/>
            </w:tcBorders>
            <w:shd w:val="clear" w:color="auto" w:fill="auto"/>
            <w:noWrap/>
            <w:vAlign w:val="bottom"/>
            <w:hideMark/>
          </w:tcPr>
          <w:p w14:paraId="775C4E55" w14:textId="77777777" w:rsidR="008E2DA7" w:rsidRPr="008E2DA7" w:rsidRDefault="008E2DA7" w:rsidP="008B6B1E">
            <w:pPr>
              <w:rPr>
                <w:lang w:eastAsia="en-GB"/>
              </w:rPr>
            </w:pPr>
            <w:r w:rsidRPr="008E2DA7">
              <w:rPr>
                <w:lang w:eastAsia="en-GB"/>
              </w:rPr>
              <w:t>alcohol</w:t>
            </w:r>
          </w:p>
        </w:tc>
      </w:tr>
    </w:tbl>
    <w:p w14:paraId="19A3416D" w14:textId="77777777" w:rsidR="007953DF" w:rsidRDefault="007953DF" w:rsidP="008E2DA7"/>
    <w:p w14:paraId="00A3AADD" w14:textId="1A87ECC4" w:rsidR="005B655B" w:rsidRDefault="00E44624" w:rsidP="008E2DA7">
      <w:r>
        <w:t>The following are the c</w:t>
      </w:r>
      <w:r w:rsidR="005B655B">
        <w:t>ommon attributes</w:t>
      </w:r>
      <w:r>
        <w:t xml:space="preserve"> that form the top 5 across all models</w:t>
      </w:r>
      <w:r w:rsidR="005B655B">
        <w:t xml:space="preserve">: </w:t>
      </w:r>
    </w:p>
    <w:tbl>
      <w:tblPr>
        <w:tblW w:w="8400" w:type="dxa"/>
        <w:tblLook w:val="04A0" w:firstRow="1" w:lastRow="0" w:firstColumn="1" w:lastColumn="0" w:noHBand="0" w:noVBand="1"/>
      </w:tblPr>
      <w:tblGrid>
        <w:gridCol w:w="1641"/>
        <w:gridCol w:w="1300"/>
        <w:gridCol w:w="1300"/>
        <w:gridCol w:w="1600"/>
        <w:gridCol w:w="1300"/>
        <w:gridCol w:w="1300"/>
      </w:tblGrid>
      <w:tr w:rsidR="005B655B" w:rsidRPr="005B655B" w14:paraId="0456EC47" w14:textId="77777777" w:rsidTr="005B655B">
        <w:trPr>
          <w:trHeight w:val="300"/>
        </w:trPr>
        <w:tc>
          <w:tcPr>
            <w:tcW w:w="1600" w:type="dxa"/>
            <w:tcBorders>
              <w:top w:val="nil"/>
              <w:left w:val="nil"/>
              <w:bottom w:val="nil"/>
              <w:right w:val="nil"/>
            </w:tcBorders>
            <w:shd w:val="clear" w:color="000000" w:fill="92D050"/>
            <w:noWrap/>
            <w:vAlign w:val="bottom"/>
            <w:hideMark/>
          </w:tcPr>
          <w:p w14:paraId="21DEA3CC" w14:textId="77777777" w:rsidR="005B655B" w:rsidRPr="005B655B" w:rsidRDefault="005B655B" w:rsidP="005B655B">
            <w:pPr>
              <w:spacing w:after="0" w:line="240" w:lineRule="auto"/>
              <w:rPr>
                <w:rFonts w:ascii="Calibri" w:eastAsia="Times New Roman" w:hAnsi="Calibri" w:cs="Calibri"/>
                <w:color w:val="000000"/>
                <w:kern w:val="0"/>
                <w:sz w:val="22"/>
                <w:szCs w:val="22"/>
                <w:lang w:eastAsia="en-GB"/>
                <w14:ligatures w14:val="none"/>
              </w:rPr>
            </w:pPr>
            <w:proofErr w:type="spellStart"/>
            <w:r w:rsidRPr="005B655B">
              <w:rPr>
                <w:rFonts w:ascii="Calibri" w:eastAsia="Times New Roman" w:hAnsi="Calibri" w:cs="Calibri"/>
                <w:color w:val="000000"/>
                <w:kern w:val="0"/>
                <w:sz w:val="22"/>
                <w:szCs w:val="22"/>
                <w:lang w:eastAsia="en-GB"/>
                <w14:ligatures w14:val="none"/>
              </w:rPr>
              <w:t>family_diabetes</w:t>
            </w:r>
            <w:proofErr w:type="spellEnd"/>
          </w:p>
        </w:tc>
        <w:tc>
          <w:tcPr>
            <w:tcW w:w="1300" w:type="dxa"/>
            <w:tcBorders>
              <w:top w:val="nil"/>
              <w:left w:val="nil"/>
              <w:bottom w:val="nil"/>
              <w:right w:val="nil"/>
            </w:tcBorders>
            <w:shd w:val="clear" w:color="000000" w:fill="92D050"/>
            <w:noWrap/>
            <w:vAlign w:val="bottom"/>
            <w:hideMark/>
          </w:tcPr>
          <w:p w14:paraId="753E95D6" w14:textId="77777777" w:rsidR="005B655B" w:rsidRPr="005B655B" w:rsidRDefault="005B655B" w:rsidP="005B655B">
            <w:pPr>
              <w:spacing w:after="0" w:line="240" w:lineRule="auto"/>
              <w:rPr>
                <w:rFonts w:ascii="Calibri" w:eastAsia="Times New Roman" w:hAnsi="Calibri" w:cs="Calibri"/>
                <w:color w:val="000000"/>
                <w:kern w:val="0"/>
                <w:sz w:val="22"/>
                <w:szCs w:val="22"/>
                <w:lang w:eastAsia="en-GB"/>
                <w14:ligatures w14:val="none"/>
              </w:rPr>
            </w:pPr>
            <w:r w:rsidRPr="005B655B">
              <w:rPr>
                <w:rFonts w:ascii="Calibri" w:eastAsia="Times New Roman" w:hAnsi="Calibri" w:cs="Calibri"/>
                <w:color w:val="000000"/>
                <w:kern w:val="0"/>
                <w:sz w:val="22"/>
                <w:szCs w:val="22"/>
                <w:lang w:eastAsia="en-GB"/>
                <w14:ligatures w14:val="none"/>
              </w:rPr>
              <w:t>weight</w:t>
            </w:r>
          </w:p>
        </w:tc>
        <w:tc>
          <w:tcPr>
            <w:tcW w:w="1300" w:type="dxa"/>
            <w:tcBorders>
              <w:top w:val="nil"/>
              <w:left w:val="nil"/>
              <w:bottom w:val="nil"/>
              <w:right w:val="nil"/>
            </w:tcBorders>
            <w:shd w:val="clear" w:color="000000" w:fill="92D050"/>
            <w:noWrap/>
            <w:vAlign w:val="bottom"/>
            <w:hideMark/>
          </w:tcPr>
          <w:p w14:paraId="7D071814" w14:textId="77777777" w:rsidR="005B655B" w:rsidRPr="005B655B" w:rsidRDefault="005B655B" w:rsidP="005B655B">
            <w:pPr>
              <w:spacing w:after="0" w:line="240" w:lineRule="auto"/>
              <w:rPr>
                <w:rFonts w:ascii="Calibri" w:eastAsia="Times New Roman" w:hAnsi="Calibri" w:cs="Calibri"/>
                <w:color w:val="000000"/>
                <w:kern w:val="0"/>
                <w:sz w:val="22"/>
                <w:szCs w:val="22"/>
                <w:lang w:eastAsia="en-GB"/>
                <w14:ligatures w14:val="none"/>
              </w:rPr>
            </w:pPr>
            <w:r w:rsidRPr="005B655B">
              <w:rPr>
                <w:rFonts w:ascii="Calibri" w:eastAsia="Times New Roman" w:hAnsi="Calibri" w:cs="Calibri"/>
                <w:color w:val="000000"/>
                <w:kern w:val="0"/>
                <w:sz w:val="22"/>
                <w:szCs w:val="22"/>
                <w:lang w:eastAsia="en-GB"/>
                <w14:ligatures w14:val="none"/>
              </w:rPr>
              <w:t>stress</w:t>
            </w:r>
          </w:p>
        </w:tc>
        <w:tc>
          <w:tcPr>
            <w:tcW w:w="1600" w:type="dxa"/>
            <w:tcBorders>
              <w:top w:val="nil"/>
              <w:left w:val="nil"/>
              <w:bottom w:val="nil"/>
              <w:right w:val="nil"/>
            </w:tcBorders>
            <w:shd w:val="clear" w:color="000000" w:fill="92D050"/>
            <w:noWrap/>
            <w:vAlign w:val="bottom"/>
            <w:hideMark/>
          </w:tcPr>
          <w:p w14:paraId="1433BDEA" w14:textId="77777777" w:rsidR="005B655B" w:rsidRPr="005B655B" w:rsidRDefault="005B655B" w:rsidP="005B655B">
            <w:pPr>
              <w:spacing w:after="0" w:line="240" w:lineRule="auto"/>
              <w:rPr>
                <w:rFonts w:ascii="Calibri" w:eastAsia="Times New Roman" w:hAnsi="Calibri" w:cs="Calibri"/>
                <w:color w:val="000000"/>
                <w:kern w:val="0"/>
                <w:sz w:val="22"/>
                <w:szCs w:val="22"/>
                <w:lang w:eastAsia="en-GB"/>
                <w14:ligatures w14:val="none"/>
              </w:rPr>
            </w:pPr>
            <w:r w:rsidRPr="005B655B">
              <w:rPr>
                <w:rFonts w:ascii="Calibri" w:eastAsia="Times New Roman" w:hAnsi="Calibri" w:cs="Calibri"/>
                <w:color w:val="000000"/>
                <w:kern w:val="0"/>
                <w:sz w:val="22"/>
                <w:szCs w:val="22"/>
                <w:lang w:eastAsia="en-GB"/>
                <w14:ligatures w14:val="none"/>
              </w:rPr>
              <w:t>alcohol</w:t>
            </w:r>
          </w:p>
        </w:tc>
        <w:tc>
          <w:tcPr>
            <w:tcW w:w="1300" w:type="dxa"/>
            <w:tcBorders>
              <w:top w:val="nil"/>
              <w:left w:val="nil"/>
              <w:bottom w:val="nil"/>
              <w:right w:val="nil"/>
            </w:tcBorders>
            <w:shd w:val="clear" w:color="000000" w:fill="92D050"/>
            <w:noWrap/>
            <w:vAlign w:val="bottom"/>
            <w:hideMark/>
          </w:tcPr>
          <w:p w14:paraId="20097D39" w14:textId="77777777" w:rsidR="005B655B" w:rsidRPr="005B655B" w:rsidRDefault="005B655B" w:rsidP="005B655B">
            <w:pPr>
              <w:spacing w:after="0" w:line="240" w:lineRule="auto"/>
              <w:rPr>
                <w:rFonts w:ascii="Calibri" w:eastAsia="Times New Roman" w:hAnsi="Calibri" w:cs="Calibri"/>
                <w:color w:val="000000"/>
                <w:kern w:val="0"/>
                <w:sz w:val="22"/>
                <w:szCs w:val="22"/>
                <w:lang w:eastAsia="en-GB"/>
                <w14:ligatures w14:val="none"/>
              </w:rPr>
            </w:pPr>
            <w:r w:rsidRPr="005B655B">
              <w:rPr>
                <w:rFonts w:ascii="Calibri" w:eastAsia="Times New Roman" w:hAnsi="Calibri" w:cs="Calibri"/>
                <w:color w:val="000000"/>
                <w:kern w:val="0"/>
                <w:sz w:val="22"/>
                <w:szCs w:val="22"/>
                <w:lang w:eastAsia="en-GB"/>
                <w14:ligatures w14:val="none"/>
              </w:rPr>
              <w:t>physical activity</w:t>
            </w:r>
          </w:p>
        </w:tc>
        <w:tc>
          <w:tcPr>
            <w:tcW w:w="1300" w:type="dxa"/>
            <w:tcBorders>
              <w:top w:val="nil"/>
              <w:left w:val="nil"/>
              <w:bottom w:val="nil"/>
              <w:right w:val="nil"/>
            </w:tcBorders>
            <w:shd w:val="clear" w:color="000000" w:fill="92D050"/>
            <w:noWrap/>
            <w:vAlign w:val="bottom"/>
            <w:hideMark/>
          </w:tcPr>
          <w:p w14:paraId="2715A490" w14:textId="77777777" w:rsidR="005B655B" w:rsidRPr="005B655B" w:rsidRDefault="005B655B" w:rsidP="005B655B">
            <w:pPr>
              <w:spacing w:after="0" w:line="240" w:lineRule="auto"/>
              <w:rPr>
                <w:rFonts w:ascii="Calibri" w:eastAsia="Times New Roman" w:hAnsi="Calibri" w:cs="Calibri"/>
                <w:color w:val="000000"/>
                <w:kern w:val="0"/>
                <w:sz w:val="22"/>
                <w:szCs w:val="22"/>
                <w:lang w:eastAsia="en-GB"/>
                <w14:ligatures w14:val="none"/>
              </w:rPr>
            </w:pPr>
            <w:proofErr w:type="spellStart"/>
            <w:r w:rsidRPr="005B655B">
              <w:rPr>
                <w:rFonts w:ascii="Calibri" w:eastAsia="Times New Roman" w:hAnsi="Calibri" w:cs="Calibri"/>
                <w:color w:val="000000"/>
                <w:kern w:val="0"/>
                <w:sz w:val="22"/>
                <w:szCs w:val="22"/>
                <w:lang w:eastAsia="en-GB"/>
                <w14:ligatures w14:val="none"/>
              </w:rPr>
              <w:t>bmi</w:t>
            </w:r>
            <w:proofErr w:type="spellEnd"/>
          </w:p>
        </w:tc>
      </w:tr>
    </w:tbl>
    <w:p w14:paraId="602E3D85" w14:textId="72CB69B8" w:rsidR="00FD5A5C" w:rsidRDefault="00FD5A5C" w:rsidP="008E2DA7"/>
    <w:p w14:paraId="6C1B6BA1" w14:textId="27DCF5BC" w:rsidR="00E44624" w:rsidRPr="00E44624" w:rsidRDefault="00E44624" w:rsidP="00E44624">
      <w:r w:rsidRPr="00E44624">
        <w:t>Th</w:t>
      </w:r>
      <w:r>
        <w:t>e</w:t>
      </w:r>
      <w:r w:rsidRPr="00E44624">
        <w:t xml:space="preserve"> bar chart </w:t>
      </w:r>
      <w:r>
        <w:t xml:space="preserve">below </w:t>
      </w:r>
      <w:r w:rsidRPr="00E44624">
        <w:t>displays the Pearson correlation coefficients between features and diabetes, showing positive correlations with weight, family diabetes history, and physical activity, while stress level and alcohol consumption are negatively correlated.</w:t>
      </w:r>
    </w:p>
    <w:p w14:paraId="0547F44D" w14:textId="77777777" w:rsidR="00942A4E" w:rsidRDefault="00942A4E" w:rsidP="00CB6148"/>
    <w:p w14:paraId="1EC03E19" w14:textId="77777777" w:rsidR="00944C1D" w:rsidRDefault="00FD5A5C" w:rsidP="00944C1D">
      <w:pPr>
        <w:keepNext/>
      </w:pPr>
      <w:r w:rsidRPr="00FD5A5C">
        <w:drawing>
          <wp:inline distT="0" distB="0" distL="0" distR="0" wp14:anchorId="7E219095" wp14:editId="770BD550">
            <wp:extent cx="5731510" cy="3439160"/>
            <wp:effectExtent l="0" t="0" r="0" b="2540"/>
            <wp:docPr id="1014320935" name="Picture 3"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20935" name="Picture 3" descr="A graph of a bar graph&#10;&#10;Description automatically generated with medium confidence"/>
                    <pic:cNvPicPr/>
                  </pic:nvPicPr>
                  <pic:blipFill>
                    <a:blip r:embed="rId29"/>
                    <a:stretch>
                      <a:fillRect/>
                    </a:stretch>
                  </pic:blipFill>
                  <pic:spPr>
                    <a:xfrm>
                      <a:off x="0" y="0"/>
                      <a:ext cx="5731510" cy="3439160"/>
                    </a:xfrm>
                    <a:prstGeom prst="rect">
                      <a:avLst/>
                    </a:prstGeom>
                  </pic:spPr>
                </pic:pic>
              </a:graphicData>
            </a:graphic>
          </wp:inline>
        </w:drawing>
      </w:r>
    </w:p>
    <w:p w14:paraId="6ED1EC24" w14:textId="2F0E1BDC" w:rsidR="00BD1C95" w:rsidRDefault="00944C1D" w:rsidP="00860111">
      <w:pPr>
        <w:pStyle w:val="Caption"/>
      </w:pPr>
      <w:r>
        <w:t xml:space="preserve">Figure </w:t>
      </w:r>
      <w:r>
        <w:fldChar w:fldCharType="begin"/>
      </w:r>
      <w:r>
        <w:instrText xml:space="preserve"> SEQ Figure \* ARABIC </w:instrText>
      </w:r>
      <w:r>
        <w:fldChar w:fldCharType="separate"/>
      </w:r>
      <w:r w:rsidR="00C10107">
        <w:rPr>
          <w:noProof/>
        </w:rPr>
        <w:t>14</w:t>
      </w:r>
      <w:r>
        <w:fldChar w:fldCharType="end"/>
      </w:r>
      <w:r>
        <w:t>: Pearson Correlation of Diabetes features</w:t>
      </w:r>
      <w:bookmarkStart w:id="17" w:name="_Toc183177921"/>
    </w:p>
    <w:p w14:paraId="33338CAD" w14:textId="71D761DA" w:rsidR="009F1AFB" w:rsidRDefault="0020147D" w:rsidP="0020147D">
      <w:pPr>
        <w:pStyle w:val="Heading3"/>
      </w:pPr>
      <w:r>
        <w:lastRenderedPageBreak/>
        <w:t>5.3</w:t>
      </w:r>
      <w:r>
        <w:tab/>
      </w:r>
      <w:r w:rsidR="009F1AFB">
        <w:t>Model Evaluation</w:t>
      </w:r>
      <w:bookmarkEnd w:id="17"/>
    </w:p>
    <w:p w14:paraId="09419D55" w14:textId="77777777" w:rsidR="0020147D" w:rsidRDefault="0020147D" w:rsidP="0020147D"/>
    <w:p w14:paraId="08AC9CC5" w14:textId="0AF6D95C" w:rsidR="00456672" w:rsidRPr="00B94066" w:rsidRDefault="003F3855" w:rsidP="0020147D">
      <w:pPr>
        <w:rPr>
          <w:b/>
          <w:bCs/>
        </w:rPr>
      </w:pPr>
      <w:r w:rsidRPr="00B94066">
        <w:rPr>
          <w:b/>
          <w:bCs/>
        </w:rPr>
        <w:t xml:space="preserve">Performance </w:t>
      </w:r>
      <w:r w:rsidR="00456672" w:rsidRPr="00B94066">
        <w:rPr>
          <w:b/>
          <w:bCs/>
        </w:rPr>
        <w:t>Evaluation Metrics</w:t>
      </w:r>
    </w:p>
    <w:p w14:paraId="264625A2" w14:textId="288BF382" w:rsidR="00944C1D" w:rsidRDefault="00944C1D" w:rsidP="00944C1D">
      <w:pPr>
        <w:pStyle w:val="Caption"/>
        <w:keepNext/>
      </w:pPr>
      <w:r>
        <w:t xml:space="preserve">Table </w:t>
      </w:r>
      <w:r>
        <w:fldChar w:fldCharType="begin"/>
      </w:r>
      <w:r>
        <w:instrText xml:space="preserve"> SEQ Table \* ARABIC </w:instrText>
      </w:r>
      <w:r>
        <w:fldChar w:fldCharType="separate"/>
      </w:r>
      <w:r>
        <w:rPr>
          <w:noProof/>
        </w:rPr>
        <w:t>5</w:t>
      </w:r>
      <w:r>
        <w:fldChar w:fldCharType="end"/>
      </w:r>
      <w:r>
        <w:t>: Evaluation Metrics</w:t>
      </w:r>
    </w:p>
    <w:tbl>
      <w:tblPr>
        <w:tblW w:w="7720" w:type="dxa"/>
        <w:tblLook w:val="04A0" w:firstRow="1" w:lastRow="0" w:firstColumn="1" w:lastColumn="0" w:noHBand="0" w:noVBand="1"/>
      </w:tblPr>
      <w:tblGrid>
        <w:gridCol w:w="1435"/>
        <w:gridCol w:w="1289"/>
        <w:gridCol w:w="1228"/>
        <w:gridCol w:w="1290"/>
        <w:gridCol w:w="1243"/>
        <w:gridCol w:w="1235"/>
      </w:tblGrid>
      <w:tr w:rsidR="008056EF" w:rsidRPr="00733E80" w14:paraId="0FE027E7" w14:textId="77777777" w:rsidTr="008056EF">
        <w:trPr>
          <w:trHeight w:val="360"/>
        </w:trPr>
        <w:tc>
          <w:tcPr>
            <w:tcW w:w="1435" w:type="dxa"/>
            <w:tcBorders>
              <w:top w:val="single" w:sz="8" w:space="0" w:color="000000"/>
              <w:left w:val="single" w:sz="8" w:space="0" w:color="000000"/>
              <w:bottom w:val="single" w:sz="8" w:space="0" w:color="000000"/>
              <w:right w:val="single" w:sz="8" w:space="0" w:color="000000"/>
            </w:tcBorders>
            <w:shd w:val="clear" w:color="000000" w:fill="B0B3B2"/>
            <w:vAlign w:val="center"/>
            <w:hideMark/>
          </w:tcPr>
          <w:p w14:paraId="6B69E5B3" w14:textId="77777777" w:rsidR="00733E80" w:rsidRPr="00733E80" w:rsidRDefault="00733E80" w:rsidP="00733E80">
            <w:pPr>
              <w:spacing w:after="0" w:line="240" w:lineRule="auto"/>
              <w:rPr>
                <w:rFonts w:ascii="Aptos" w:eastAsia="Times New Roman" w:hAnsi="Aptos" w:cs="Calibri"/>
                <w:b/>
                <w:bCs/>
                <w:color w:val="000000"/>
                <w:kern w:val="0"/>
                <w:lang w:eastAsia="en-GB"/>
                <w14:ligatures w14:val="none"/>
              </w:rPr>
            </w:pPr>
            <w:r w:rsidRPr="00733E80">
              <w:rPr>
                <w:rFonts w:ascii="Aptos" w:eastAsia="Times New Roman" w:hAnsi="Aptos" w:cs="Calibri"/>
                <w:b/>
                <w:bCs/>
                <w:kern w:val="0"/>
                <w:lang w:eastAsia="en-GB"/>
                <w14:ligatures w14:val="none"/>
              </w:rPr>
              <w:t>Model</w:t>
            </w:r>
          </w:p>
        </w:tc>
        <w:tc>
          <w:tcPr>
            <w:tcW w:w="1289" w:type="dxa"/>
            <w:tcBorders>
              <w:top w:val="single" w:sz="8" w:space="0" w:color="000000"/>
              <w:left w:val="nil"/>
              <w:bottom w:val="single" w:sz="8" w:space="0" w:color="000000"/>
              <w:right w:val="single" w:sz="8" w:space="0" w:color="000000"/>
            </w:tcBorders>
            <w:shd w:val="clear" w:color="000000" w:fill="B0B3B2"/>
            <w:vAlign w:val="center"/>
            <w:hideMark/>
          </w:tcPr>
          <w:p w14:paraId="589E031B" w14:textId="77777777" w:rsidR="00733E80" w:rsidRPr="00733E80" w:rsidRDefault="00733E80" w:rsidP="00733E80">
            <w:pPr>
              <w:spacing w:after="0" w:line="240" w:lineRule="auto"/>
              <w:rPr>
                <w:rFonts w:ascii="Aptos" w:eastAsia="Times New Roman" w:hAnsi="Aptos" w:cs="Calibri"/>
                <w:b/>
                <w:bCs/>
                <w:color w:val="000000"/>
                <w:kern w:val="0"/>
                <w:lang w:eastAsia="en-GB"/>
                <w14:ligatures w14:val="none"/>
              </w:rPr>
            </w:pPr>
            <w:r w:rsidRPr="00733E80">
              <w:rPr>
                <w:rFonts w:ascii="Aptos" w:eastAsia="Times New Roman" w:hAnsi="Aptos" w:cs="Calibri"/>
                <w:b/>
                <w:bCs/>
                <w:kern w:val="0"/>
                <w:lang w:eastAsia="en-GB"/>
                <w14:ligatures w14:val="none"/>
              </w:rPr>
              <w:t>Accuracy</w:t>
            </w:r>
          </w:p>
        </w:tc>
        <w:tc>
          <w:tcPr>
            <w:tcW w:w="1228" w:type="dxa"/>
            <w:tcBorders>
              <w:top w:val="single" w:sz="8" w:space="0" w:color="000000"/>
              <w:left w:val="nil"/>
              <w:bottom w:val="single" w:sz="8" w:space="0" w:color="000000"/>
              <w:right w:val="single" w:sz="8" w:space="0" w:color="000000"/>
            </w:tcBorders>
            <w:shd w:val="clear" w:color="000000" w:fill="B0B3B2"/>
            <w:vAlign w:val="center"/>
            <w:hideMark/>
          </w:tcPr>
          <w:p w14:paraId="40E9FF0C" w14:textId="77777777" w:rsidR="00733E80" w:rsidRPr="00733E80" w:rsidRDefault="00733E80" w:rsidP="00733E80">
            <w:pPr>
              <w:spacing w:after="0" w:line="240" w:lineRule="auto"/>
              <w:rPr>
                <w:rFonts w:ascii="Aptos" w:eastAsia="Times New Roman" w:hAnsi="Aptos" w:cs="Calibri"/>
                <w:b/>
                <w:bCs/>
                <w:color w:val="000000"/>
                <w:kern w:val="0"/>
                <w:lang w:eastAsia="en-GB"/>
                <w14:ligatures w14:val="none"/>
              </w:rPr>
            </w:pPr>
            <w:r w:rsidRPr="00733E80">
              <w:rPr>
                <w:rFonts w:ascii="Aptos" w:eastAsia="Times New Roman" w:hAnsi="Aptos" w:cs="Calibri"/>
                <w:b/>
                <w:bCs/>
                <w:kern w:val="0"/>
                <w:lang w:eastAsia="en-GB"/>
                <w14:ligatures w14:val="none"/>
              </w:rPr>
              <w:t>ROC AUC</w:t>
            </w:r>
          </w:p>
        </w:tc>
        <w:tc>
          <w:tcPr>
            <w:tcW w:w="1290" w:type="dxa"/>
            <w:tcBorders>
              <w:top w:val="single" w:sz="8" w:space="0" w:color="000000"/>
              <w:left w:val="nil"/>
              <w:bottom w:val="single" w:sz="8" w:space="0" w:color="000000"/>
              <w:right w:val="single" w:sz="8" w:space="0" w:color="000000"/>
            </w:tcBorders>
            <w:shd w:val="clear" w:color="000000" w:fill="B0B3B2"/>
            <w:vAlign w:val="center"/>
            <w:hideMark/>
          </w:tcPr>
          <w:p w14:paraId="6BEA39D6" w14:textId="77777777" w:rsidR="00733E80" w:rsidRPr="00733E80" w:rsidRDefault="00733E80" w:rsidP="00733E80">
            <w:pPr>
              <w:spacing w:after="0" w:line="240" w:lineRule="auto"/>
              <w:rPr>
                <w:rFonts w:ascii="Aptos" w:eastAsia="Times New Roman" w:hAnsi="Aptos" w:cs="Calibri"/>
                <w:b/>
                <w:bCs/>
                <w:color w:val="000000"/>
                <w:kern w:val="0"/>
                <w:lang w:eastAsia="en-GB"/>
                <w14:ligatures w14:val="none"/>
              </w:rPr>
            </w:pPr>
            <w:r w:rsidRPr="00733E80">
              <w:rPr>
                <w:rFonts w:ascii="Aptos" w:eastAsia="Times New Roman" w:hAnsi="Aptos" w:cs="Calibri"/>
                <w:b/>
                <w:bCs/>
                <w:kern w:val="0"/>
                <w:lang w:eastAsia="en-GB"/>
                <w14:ligatures w14:val="none"/>
              </w:rPr>
              <w:t>Precision</w:t>
            </w:r>
          </w:p>
        </w:tc>
        <w:tc>
          <w:tcPr>
            <w:tcW w:w="1243" w:type="dxa"/>
            <w:tcBorders>
              <w:top w:val="single" w:sz="8" w:space="0" w:color="000000"/>
              <w:left w:val="nil"/>
              <w:bottom w:val="single" w:sz="8" w:space="0" w:color="000000"/>
              <w:right w:val="single" w:sz="8" w:space="0" w:color="000000"/>
            </w:tcBorders>
            <w:shd w:val="clear" w:color="000000" w:fill="B0B3B2"/>
            <w:vAlign w:val="center"/>
            <w:hideMark/>
          </w:tcPr>
          <w:p w14:paraId="13B9B5B7" w14:textId="77777777" w:rsidR="00733E80" w:rsidRPr="00733E80" w:rsidRDefault="00733E80" w:rsidP="00733E80">
            <w:pPr>
              <w:spacing w:after="0" w:line="240" w:lineRule="auto"/>
              <w:rPr>
                <w:rFonts w:ascii="Aptos" w:eastAsia="Times New Roman" w:hAnsi="Aptos" w:cs="Calibri"/>
                <w:b/>
                <w:bCs/>
                <w:color w:val="000000"/>
                <w:kern w:val="0"/>
                <w:lang w:eastAsia="en-GB"/>
                <w14:ligatures w14:val="none"/>
              </w:rPr>
            </w:pPr>
            <w:r w:rsidRPr="00733E80">
              <w:rPr>
                <w:rFonts w:ascii="Aptos" w:eastAsia="Times New Roman" w:hAnsi="Aptos" w:cs="Calibri"/>
                <w:b/>
                <w:bCs/>
                <w:kern w:val="0"/>
                <w:lang w:eastAsia="en-GB"/>
                <w14:ligatures w14:val="none"/>
              </w:rPr>
              <w:t>Recall</w:t>
            </w:r>
          </w:p>
        </w:tc>
        <w:tc>
          <w:tcPr>
            <w:tcW w:w="1235" w:type="dxa"/>
            <w:tcBorders>
              <w:top w:val="single" w:sz="8" w:space="0" w:color="000000"/>
              <w:left w:val="nil"/>
              <w:bottom w:val="single" w:sz="8" w:space="0" w:color="000000"/>
              <w:right w:val="single" w:sz="8" w:space="0" w:color="000000"/>
            </w:tcBorders>
            <w:shd w:val="clear" w:color="000000" w:fill="B0B3B2"/>
            <w:vAlign w:val="center"/>
            <w:hideMark/>
          </w:tcPr>
          <w:p w14:paraId="567CE168" w14:textId="77777777" w:rsidR="00733E80" w:rsidRPr="00733E80" w:rsidRDefault="00733E80" w:rsidP="00733E80">
            <w:pPr>
              <w:spacing w:after="0" w:line="240" w:lineRule="auto"/>
              <w:rPr>
                <w:rFonts w:ascii="Aptos" w:eastAsia="Times New Roman" w:hAnsi="Aptos" w:cs="Calibri"/>
                <w:b/>
                <w:bCs/>
                <w:color w:val="000000"/>
                <w:kern w:val="0"/>
                <w:lang w:eastAsia="en-GB"/>
                <w14:ligatures w14:val="none"/>
              </w:rPr>
            </w:pPr>
            <w:r w:rsidRPr="00733E80">
              <w:rPr>
                <w:rFonts w:ascii="Aptos" w:eastAsia="Times New Roman" w:hAnsi="Aptos" w:cs="Calibri"/>
                <w:b/>
                <w:bCs/>
                <w:kern w:val="0"/>
                <w:lang w:eastAsia="en-GB"/>
                <w14:ligatures w14:val="none"/>
              </w:rPr>
              <w:t>F1-Score</w:t>
            </w:r>
          </w:p>
        </w:tc>
      </w:tr>
      <w:tr w:rsidR="00733E80" w:rsidRPr="00733E80" w14:paraId="22C0392B" w14:textId="77777777" w:rsidTr="008056EF">
        <w:trPr>
          <w:trHeight w:val="700"/>
        </w:trPr>
        <w:tc>
          <w:tcPr>
            <w:tcW w:w="1435" w:type="dxa"/>
            <w:tcBorders>
              <w:top w:val="nil"/>
              <w:left w:val="single" w:sz="8" w:space="0" w:color="000000"/>
              <w:bottom w:val="single" w:sz="8" w:space="0" w:color="000000"/>
              <w:right w:val="single" w:sz="8" w:space="0" w:color="000000"/>
            </w:tcBorders>
            <w:shd w:val="clear" w:color="000000" w:fill="D4D4D4"/>
            <w:vAlign w:val="center"/>
            <w:hideMark/>
          </w:tcPr>
          <w:p w14:paraId="25678995" w14:textId="77777777" w:rsidR="00733E80" w:rsidRPr="00733E80" w:rsidRDefault="00733E80" w:rsidP="00733E80">
            <w:pPr>
              <w:spacing w:after="0" w:line="240" w:lineRule="auto"/>
              <w:rPr>
                <w:rFonts w:ascii="Aptos" w:eastAsia="Times New Roman" w:hAnsi="Aptos" w:cs="Calibri"/>
                <w:b/>
                <w:bCs/>
                <w:color w:val="000000"/>
                <w:kern w:val="0"/>
                <w:lang w:eastAsia="en-GB"/>
                <w14:ligatures w14:val="none"/>
              </w:rPr>
            </w:pPr>
            <w:r w:rsidRPr="00733E80">
              <w:rPr>
                <w:rFonts w:ascii="Aptos" w:eastAsia="Times New Roman" w:hAnsi="Aptos" w:cs="Calibri"/>
                <w:b/>
                <w:bCs/>
                <w:kern w:val="0"/>
                <w:lang w:eastAsia="en-GB"/>
                <w14:ligatures w14:val="none"/>
              </w:rPr>
              <w:t>Random Forest</w:t>
            </w:r>
          </w:p>
        </w:tc>
        <w:tc>
          <w:tcPr>
            <w:tcW w:w="1289" w:type="dxa"/>
            <w:tcBorders>
              <w:top w:val="nil"/>
              <w:left w:val="nil"/>
              <w:bottom w:val="single" w:sz="8" w:space="0" w:color="000000"/>
              <w:right w:val="single" w:sz="8" w:space="0" w:color="000000"/>
            </w:tcBorders>
            <w:shd w:val="clear" w:color="auto" w:fill="auto"/>
            <w:vAlign w:val="center"/>
            <w:hideMark/>
          </w:tcPr>
          <w:p w14:paraId="1015E99B"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0.984</w:t>
            </w:r>
          </w:p>
        </w:tc>
        <w:tc>
          <w:tcPr>
            <w:tcW w:w="1228" w:type="dxa"/>
            <w:tcBorders>
              <w:top w:val="nil"/>
              <w:left w:val="nil"/>
              <w:bottom w:val="single" w:sz="8" w:space="0" w:color="000000"/>
              <w:right w:val="single" w:sz="8" w:space="0" w:color="000000"/>
            </w:tcBorders>
            <w:shd w:val="clear" w:color="auto" w:fill="auto"/>
            <w:vAlign w:val="center"/>
            <w:hideMark/>
          </w:tcPr>
          <w:p w14:paraId="33AF95EF"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0.977</w:t>
            </w:r>
          </w:p>
        </w:tc>
        <w:tc>
          <w:tcPr>
            <w:tcW w:w="1290" w:type="dxa"/>
            <w:tcBorders>
              <w:top w:val="nil"/>
              <w:left w:val="nil"/>
              <w:bottom w:val="single" w:sz="8" w:space="0" w:color="000000"/>
              <w:right w:val="single" w:sz="8" w:space="0" w:color="000000"/>
            </w:tcBorders>
            <w:shd w:val="clear" w:color="auto" w:fill="auto"/>
            <w:vAlign w:val="center"/>
            <w:hideMark/>
          </w:tcPr>
          <w:p w14:paraId="7217B542"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0.990</w:t>
            </w:r>
          </w:p>
        </w:tc>
        <w:tc>
          <w:tcPr>
            <w:tcW w:w="1243" w:type="dxa"/>
            <w:tcBorders>
              <w:top w:val="nil"/>
              <w:left w:val="nil"/>
              <w:bottom w:val="single" w:sz="8" w:space="0" w:color="000000"/>
              <w:right w:val="single" w:sz="8" w:space="0" w:color="000000"/>
            </w:tcBorders>
            <w:shd w:val="clear" w:color="auto" w:fill="auto"/>
            <w:vAlign w:val="center"/>
            <w:hideMark/>
          </w:tcPr>
          <w:p w14:paraId="1291911A"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0.993</w:t>
            </w:r>
          </w:p>
        </w:tc>
        <w:tc>
          <w:tcPr>
            <w:tcW w:w="1235" w:type="dxa"/>
            <w:tcBorders>
              <w:top w:val="nil"/>
              <w:left w:val="nil"/>
              <w:bottom w:val="single" w:sz="8" w:space="0" w:color="000000"/>
              <w:right w:val="single" w:sz="8" w:space="0" w:color="000000"/>
            </w:tcBorders>
            <w:shd w:val="clear" w:color="auto" w:fill="auto"/>
            <w:vAlign w:val="center"/>
            <w:hideMark/>
          </w:tcPr>
          <w:p w14:paraId="75784A1D"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0.991</w:t>
            </w:r>
          </w:p>
        </w:tc>
      </w:tr>
      <w:tr w:rsidR="00733E80" w:rsidRPr="00733E80" w14:paraId="3F7D1EF5" w14:textId="77777777" w:rsidTr="008056EF">
        <w:trPr>
          <w:trHeight w:val="360"/>
        </w:trPr>
        <w:tc>
          <w:tcPr>
            <w:tcW w:w="1435" w:type="dxa"/>
            <w:tcBorders>
              <w:top w:val="nil"/>
              <w:left w:val="single" w:sz="8" w:space="0" w:color="000000"/>
              <w:bottom w:val="single" w:sz="8" w:space="0" w:color="000000"/>
              <w:right w:val="single" w:sz="8" w:space="0" w:color="000000"/>
            </w:tcBorders>
            <w:shd w:val="clear" w:color="000000" w:fill="D4D4D4"/>
            <w:vAlign w:val="center"/>
            <w:hideMark/>
          </w:tcPr>
          <w:p w14:paraId="435DD90C" w14:textId="77777777" w:rsidR="00733E80" w:rsidRPr="00733E80" w:rsidRDefault="00733E80" w:rsidP="00733E80">
            <w:pPr>
              <w:spacing w:after="0" w:line="240" w:lineRule="auto"/>
              <w:rPr>
                <w:rFonts w:ascii="Aptos" w:eastAsia="Times New Roman" w:hAnsi="Aptos" w:cs="Calibri"/>
                <w:b/>
                <w:bCs/>
                <w:color w:val="000000"/>
                <w:kern w:val="0"/>
                <w:lang w:eastAsia="en-GB"/>
                <w14:ligatures w14:val="none"/>
              </w:rPr>
            </w:pPr>
            <w:proofErr w:type="spellStart"/>
            <w:r w:rsidRPr="00733E80">
              <w:rPr>
                <w:rFonts w:ascii="Aptos" w:eastAsia="Times New Roman" w:hAnsi="Aptos" w:cs="Calibri"/>
                <w:b/>
                <w:bCs/>
                <w:kern w:val="0"/>
                <w:lang w:eastAsia="en-GB"/>
                <w14:ligatures w14:val="none"/>
              </w:rPr>
              <w:t>XGBoost</w:t>
            </w:r>
            <w:proofErr w:type="spellEnd"/>
          </w:p>
        </w:tc>
        <w:tc>
          <w:tcPr>
            <w:tcW w:w="1289" w:type="dxa"/>
            <w:tcBorders>
              <w:top w:val="nil"/>
              <w:left w:val="nil"/>
              <w:bottom w:val="single" w:sz="8" w:space="0" w:color="000000"/>
              <w:right w:val="single" w:sz="8" w:space="0" w:color="000000"/>
            </w:tcBorders>
            <w:shd w:val="clear" w:color="auto" w:fill="auto"/>
            <w:vAlign w:val="center"/>
            <w:hideMark/>
          </w:tcPr>
          <w:p w14:paraId="025C8492"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0.979</w:t>
            </w:r>
          </w:p>
        </w:tc>
        <w:tc>
          <w:tcPr>
            <w:tcW w:w="1228" w:type="dxa"/>
            <w:tcBorders>
              <w:top w:val="nil"/>
              <w:left w:val="nil"/>
              <w:bottom w:val="single" w:sz="8" w:space="0" w:color="000000"/>
              <w:right w:val="single" w:sz="8" w:space="0" w:color="000000"/>
            </w:tcBorders>
            <w:shd w:val="clear" w:color="auto" w:fill="auto"/>
            <w:vAlign w:val="center"/>
            <w:hideMark/>
          </w:tcPr>
          <w:p w14:paraId="32567509"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0.977</w:t>
            </w:r>
          </w:p>
        </w:tc>
        <w:tc>
          <w:tcPr>
            <w:tcW w:w="1290" w:type="dxa"/>
            <w:tcBorders>
              <w:top w:val="nil"/>
              <w:left w:val="nil"/>
              <w:bottom w:val="single" w:sz="8" w:space="0" w:color="000000"/>
              <w:right w:val="single" w:sz="8" w:space="0" w:color="000000"/>
            </w:tcBorders>
            <w:shd w:val="clear" w:color="auto" w:fill="auto"/>
            <w:vAlign w:val="center"/>
            <w:hideMark/>
          </w:tcPr>
          <w:p w14:paraId="39D4A341"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0.991</w:t>
            </w:r>
          </w:p>
        </w:tc>
        <w:tc>
          <w:tcPr>
            <w:tcW w:w="1243" w:type="dxa"/>
            <w:tcBorders>
              <w:top w:val="nil"/>
              <w:left w:val="nil"/>
              <w:bottom w:val="single" w:sz="8" w:space="0" w:color="000000"/>
              <w:right w:val="single" w:sz="8" w:space="0" w:color="000000"/>
            </w:tcBorders>
            <w:shd w:val="clear" w:color="auto" w:fill="auto"/>
            <w:vAlign w:val="center"/>
            <w:hideMark/>
          </w:tcPr>
          <w:p w14:paraId="2D87BBF2"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0.987</w:t>
            </w:r>
          </w:p>
        </w:tc>
        <w:tc>
          <w:tcPr>
            <w:tcW w:w="1235" w:type="dxa"/>
            <w:tcBorders>
              <w:top w:val="nil"/>
              <w:left w:val="nil"/>
              <w:bottom w:val="single" w:sz="8" w:space="0" w:color="000000"/>
              <w:right w:val="single" w:sz="8" w:space="0" w:color="000000"/>
            </w:tcBorders>
            <w:shd w:val="clear" w:color="auto" w:fill="auto"/>
            <w:vAlign w:val="center"/>
            <w:hideMark/>
          </w:tcPr>
          <w:p w14:paraId="4B4209C1"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0.989</w:t>
            </w:r>
          </w:p>
        </w:tc>
      </w:tr>
      <w:tr w:rsidR="00733E80" w:rsidRPr="00733E80" w14:paraId="00390A19" w14:textId="77777777" w:rsidTr="008056EF">
        <w:trPr>
          <w:trHeight w:val="1040"/>
        </w:trPr>
        <w:tc>
          <w:tcPr>
            <w:tcW w:w="1435" w:type="dxa"/>
            <w:tcBorders>
              <w:top w:val="nil"/>
              <w:left w:val="single" w:sz="8" w:space="0" w:color="000000"/>
              <w:bottom w:val="single" w:sz="8" w:space="0" w:color="000000"/>
              <w:right w:val="single" w:sz="8" w:space="0" w:color="000000"/>
            </w:tcBorders>
            <w:shd w:val="clear" w:color="000000" w:fill="D4D4D4"/>
            <w:vAlign w:val="center"/>
            <w:hideMark/>
          </w:tcPr>
          <w:p w14:paraId="3E1981C8" w14:textId="77777777" w:rsidR="00733E80" w:rsidRPr="00733E80" w:rsidRDefault="00733E80" w:rsidP="00733E80">
            <w:pPr>
              <w:spacing w:after="0" w:line="240" w:lineRule="auto"/>
              <w:rPr>
                <w:rFonts w:ascii="Aptos" w:eastAsia="Times New Roman" w:hAnsi="Aptos" w:cs="Calibri"/>
                <w:b/>
                <w:bCs/>
                <w:color w:val="000000"/>
                <w:kern w:val="0"/>
                <w:lang w:eastAsia="en-GB"/>
                <w14:ligatures w14:val="none"/>
              </w:rPr>
            </w:pPr>
            <w:r w:rsidRPr="00733E80">
              <w:rPr>
                <w:rFonts w:ascii="Aptos" w:eastAsia="Times New Roman" w:hAnsi="Aptos" w:cs="Calibri"/>
                <w:b/>
                <w:bCs/>
                <w:kern w:val="0"/>
                <w:lang w:eastAsia="en-GB"/>
                <w14:ligatures w14:val="none"/>
              </w:rPr>
              <w:t>Logistic Regression</w:t>
            </w:r>
          </w:p>
        </w:tc>
        <w:tc>
          <w:tcPr>
            <w:tcW w:w="1289" w:type="dxa"/>
            <w:tcBorders>
              <w:top w:val="nil"/>
              <w:left w:val="nil"/>
              <w:bottom w:val="single" w:sz="8" w:space="0" w:color="000000"/>
              <w:right w:val="single" w:sz="8" w:space="0" w:color="000000"/>
            </w:tcBorders>
            <w:shd w:val="clear" w:color="auto" w:fill="auto"/>
            <w:vAlign w:val="center"/>
            <w:hideMark/>
          </w:tcPr>
          <w:p w14:paraId="7394BB42"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0.871</w:t>
            </w:r>
          </w:p>
        </w:tc>
        <w:tc>
          <w:tcPr>
            <w:tcW w:w="1228" w:type="dxa"/>
            <w:tcBorders>
              <w:top w:val="nil"/>
              <w:left w:val="nil"/>
              <w:bottom w:val="single" w:sz="8" w:space="0" w:color="000000"/>
              <w:right w:val="single" w:sz="8" w:space="0" w:color="000000"/>
            </w:tcBorders>
            <w:shd w:val="clear" w:color="auto" w:fill="auto"/>
            <w:vAlign w:val="center"/>
            <w:hideMark/>
          </w:tcPr>
          <w:p w14:paraId="2BE0B882"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0.944</w:t>
            </w:r>
          </w:p>
        </w:tc>
        <w:tc>
          <w:tcPr>
            <w:tcW w:w="1290" w:type="dxa"/>
            <w:tcBorders>
              <w:top w:val="nil"/>
              <w:left w:val="nil"/>
              <w:bottom w:val="single" w:sz="8" w:space="0" w:color="000000"/>
              <w:right w:val="single" w:sz="8" w:space="0" w:color="000000"/>
            </w:tcBorders>
            <w:shd w:val="clear" w:color="auto" w:fill="auto"/>
            <w:vAlign w:val="center"/>
            <w:hideMark/>
          </w:tcPr>
          <w:p w14:paraId="67130B7F"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0.993</w:t>
            </w:r>
          </w:p>
        </w:tc>
        <w:tc>
          <w:tcPr>
            <w:tcW w:w="1243" w:type="dxa"/>
            <w:tcBorders>
              <w:top w:val="nil"/>
              <w:left w:val="nil"/>
              <w:bottom w:val="single" w:sz="8" w:space="0" w:color="000000"/>
              <w:right w:val="single" w:sz="8" w:space="0" w:color="000000"/>
            </w:tcBorders>
            <w:shd w:val="clear" w:color="auto" w:fill="auto"/>
            <w:vAlign w:val="center"/>
            <w:hideMark/>
          </w:tcPr>
          <w:p w14:paraId="60ACF0C9"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0.871</w:t>
            </w:r>
          </w:p>
        </w:tc>
        <w:tc>
          <w:tcPr>
            <w:tcW w:w="1235" w:type="dxa"/>
            <w:tcBorders>
              <w:top w:val="nil"/>
              <w:left w:val="nil"/>
              <w:bottom w:val="single" w:sz="8" w:space="0" w:color="000000"/>
              <w:right w:val="single" w:sz="8" w:space="0" w:color="000000"/>
            </w:tcBorders>
            <w:shd w:val="clear" w:color="auto" w:fill="auto"/>
            <w:vAlign w:val="center"/>
            <w:hideMark/>
          </w:tcPr>
          <w:p w14:paraId="659E2D34" w14:textId="77777777" w:rsidR="00733E80" w:rsidRPr="00733E80" w:rsidRDefault="00733E80" w:rsidP="00733E80">
            <w:pPr>
              <w:spacing w:after="0" w:line="240" w:lineRule="auto"/>
              <w:jc w:val="right"/>
              <w:rPr>
                <w:rFonts w:ascii="Aptos" w:eastAsia="Times New Roman" w:hAnsi="Aptos" w:cs="Calibri"/>
                <w:color w:val="000000"/>
                <w:kern w:val="0"/>
                <w:lang w:eastAsia="en-GB"/>
                <w14:ligatures w14:val="none"/>
              </w:rPr>
            </w:pPr>
            <w:r w:rsidRPr="00733E80">
              <w:rPr>
                <w:rFonts w:ascii="Aptos" w:eastAsia="Times New Roman" w:hAnsi="Aptos" w:cs="Calibri"/>
                <w:color w:val="000000"/>
                <w:kern w:val="0"/>
                <w:lang w:eastAsia="en-GB"/>
                <w14:ligatures w14:val="none"/>
              </w:rPr>
              <w:t>0.928</w:t>
            </w:r>
          </w:p>
        </w:tc>
      </w:tr>
    </w:tbl>
    <w:p w14:paraId="3B122040" w14:textId="77777777" w:rsidR="00016356" w:rsidRDefault="00016356" w:rsidP="00016356"/>
    <w:p w14:paraId="422DF202" w14:textId="3D95E8D6" w:rsidR="008056EF" w:rsidRPr="008056EF" w:rsidRDefault="008056EF" w:rsidP="0020147D">
      <w:pPr>
        <w:pStyle w:val="ListParagraph"/>
        <w:numPr>
          <w:ilvl w:val="0"/>
          <w:numId w:val="34"/>
        </w:numPr>
      </w:pPr>
      <w:r w:rsidRPr="008056EF">
        <w:t>Accuracy: The proportion of correctly classified instances out of all instances.</w:t>
      </w:r>
    </w:p>
    <w:p w14:paraId="77AA18BB" w14:textId="064973D3" w:rsidR="008056EF" w:rsidRPr="008056EF" w:rsidRDefault="008056EF" w:rsidP="0020147D">
      <w:pPr>
        <w:pStyle w:val="ListParagraph"/>
        <w:numPr>
          <w:ilvl w:val="0"/>
          <w:numId w:val="34"/>
        </w:numPr>
      </w:pPr>
      <w:r w:rsidRPr="008056EF">
        <w:t>ROC AUC (Receiver Operating Characteristic Area Under the Curve): Measures the model’s ability to distinguish between classes. A higher value indicates better discriminative ability.</w:t>
      </w:r>
    </w:p>
    <w:p w14:paraId="5383AE40" w14:textId="0A56F2BE" w:rsidR="008056EF" w:rsidRPr="008056EF" w:rsidRDefault="008056EF" w:rsidP="0020147D">
      <w:pPr>
        <w:pStyle w:val="ListParagraph"/>
        <w:numPr>
          <w:ilvl w:val="0"/>
          <w:numId w:val="34"/>
        </w:numPr>
      </w:pPr>
      <w:r w:rsidRPr="008056EF">
        <w:t>Precision (Positive Predictive Value): The proportion of true positive predictions out of all positive predictions made.</w:t>
      </w:r>
    </w:p>
    <w:p w14:paraId="7DC0B1E0" w14:textId="45862018" w:rsidR="008056EF" w:rsidRPr="008056EF" w:rsidRDefault="008056EF" w:rsidP="0020147D">
      <w:pPr>
        <w:pStyle w:val="ListParagraph"/>
        <w:numPr>
          <w:ilvl w:val="0"/>
          <w:numId w:val="34"/>
        </w:numPr>
      </w:pPr>
      <w:r w:rsidRPr="008056EF">
        <w:t>Recall (Sensitivity or True Positive Rate): The proportion of true positive predictions out of all actual positive instances.</w:t>
      </w:r>
    </w:p>
    <w:p w14:paraId="6474DC67" w14:textId="49880A97" w:rsidR="008056EF" w:rsidRPr="008056EF" w:rsidRDefault="008056EF" w:rsidP="0020147D">
      <w:pPr>
        <w:pStyle w:val="ListParagraph"/>
        <w:numPr>
          <w:ilvl w:val="0"/>
          <w:numId w:val="34"/>
        </w:numPr>
      </w:pPr>
      <w:r w:rsidRPr="008056EF">
        <w:t xml:space="preserve">F1-Score: The harmonic </w:t>
      </w:r>
      <w:proofErr w:type="gramStart"/>
      <w:r w:rsidRPr="008056EF">
        <w:t>mean</w:t>
      </w:r>
      <w:proofErr w:type="gramEnd"/>
      <w:r w:rsidRPr="008056EF">
        <w:t xml:space="preserve"> of precision and recall, providing a balance between the two.</w:t>
      </w:r>
    </w:p>
    <w:p w14:paraId="469F0167" w14:textId="77777777" w:rsidR="00F44DAC" w:rsidRDefault="00F44DAC" w:rsidP="00F44DAC"/>
    <w:p w14:paraId="3AE4AAEA" w14:textId="25C7E696" w:rsidR="001D48C2" w:rsidRDefault="00F721F8" w:rsidP="00F721F8">
      <w:pPr>
        <w:rPr>
          <w:b/>
          <w:bCs/>
        </w:rPr>
      </w:pPr>
      <w:r w:rsidRPr="00842DA0">
        <w:rPr>
          <w:b/>
          <w:bCs/>
        </w:rPr>
        <w:t>Cross Fold Evaluation</w:t>
      </w:r>
    </w:p>
    <w:p w14:paraId="745196F2" w14:textId="26747380" w:rsidR="008C1309" w:rsidRPr="008C1309" w:rsidRDefault="008C1309" w:rsidP="008C1309">
      <w:r w:rsidRPr="008C1309">
        <w:t>Cross-validation was performed to assess the robustness of the models across different subsets of data.</w:t>
      </w:r>
    </w:p>
    <w:p w14:paraId="139A6E18" w14:textId="719342E6" w:rsidR="00944C1D" w:rsidRDefault="00944C1D" w:rsidP="00944C1D">
      <w:pPr>
        <w:pStyle w:val="Caption"/>
        <w:keepNext/>
      </w:pPr>
      <w:r>
        <w:t xml:space="preserve">Table </w:t>
      </w:r>
      <w:r>
        <w:fldChar w:fldCharType="begin"/>
      </w:r>
      <w:r>
        <w:instrText xml:space="preserve"> SEQ Table \* ARABIC </w:instrText>
      </w:r>
      <w:r>
        <w:fldChar w:fldCharType="separate"/>
      </w:r>
      <w:r>
        <w:rPr>
          <w:noProof/>
        </w:rPr>
        <w:t>6</w:t>
      </w:r>
      <w:r>
        <w:fldChar w:fldCharType="end"/>
      </w:r>
      <w:r>
        <w:t>: Cross Fold Evaluation</w:t>
      </w:r>
    </w:p>
    <w:tbl>
      <w:tblPr>
        <w:tblW w:w="8840" w:type="dxa"/>
        <w:tblLook w:val="04A0" w:firstRow="1" w:lastRow="0" w:firstColumn="1" w:lastColumn="0" w:noHBand="0" w:noVBand="1"/>
      </w:tblPr>
      <w:tblGrid>
        <w:gridCol w:w="1840"/>
        <w:gridCol w:w="2180"/>
        <w:gridCol w:w="1200"/>
        <w:gridCol w:w="1800"/>
        <w:gridCol w:w="1820"/>
      </w:tblGrid>
      <w:tr w:rsidR="00CF0DE6" w:rsidRPr="00CF0DE6" w14:paraId="6C7C682B" w14:textId="77777777" w:rsidTr="00CF0DE6">
        <w:trPr>
          <w:trHeight w:val="300"/>
        </w:trPr>
        <w:tc>
          <w:tcPr>
            <w:tcW w:w="1840" w:type="dxa"/>
            <w:tcBorders>
              <w:top w:val="single" w:sz="4" w:space="0" w:color="FABF8F"/>
              <w:left w:val="single" w:sz="4" w:space="0" w:color="FABF8F"/>
              <w:bottom w:val="single" w:sz="4" w:space="0" w:color="FABF8F"/>
              <w:right w:val="nil"/>
            </w:tcBorders>
            <w:shd w:val="clear" w:color="F79646" w:fill="F79646"/>
            <w:noWrap/>
            <w:vAlign w:val="bottom"/>
            <w:hideMark/>
          </w:tcPr>
          <w:p w14:paraId="5342078A" w14:textId="77777777" w:rsidR="00CF0DE6" w:rsidRPr="00CF0DE6" w:rsidRDefault="00CF0DE6" w:rsidP="00CF0DE6">
            <w:pPr>
              <w:spacing w:after="0" w:line="240" w:lineRule="auto"/>
              <w:rPr>
                <w:rFonts w:ascii="Calibri" w:eastAsia="Times New Roman" w:hAnsi="Calibri" w:cs="Calibri"/>
                <w:b/>
                <w:bCs/>
                <w:color w:val="FFFFFF"/>
                <w:kern w:val="0"/>
                <w:sz w:val="22"/>
                <w:szCs w:val="22"/>
                <w:lang w:eastAsia="en-GB"/>
                <w14:ligatures w14:val="none"/>
              </w:rPr>
            </w:pPr>
            <w:r w:rsidRPr="00CF0DE6">
              <w:rPr>
                <w:rFonts w:ascii="Calibri" w:eastAsia="Times New Roman" w:hAnsi="Calibri" w:cs="Calibri"/>
                <w:b/>
                <w:bCs/>
                <w:color w:val="FFFFFF"/>
                <w:kern w:val="0"/>
                <w:sz w:val="22"/>
                <w:szCs w:val="22"/>
                <w:lang w:eastAsia="en-GB"/>
                <w14:ligatures w14:val="none"/>
              </w:rPr>
              <w:t>Model</w:t>
            </w:r>
          </w:p>
        </w:tc>
        <w:tc>
          <w:tcPr>
            <w:tcW w:w="2180" w:type="dxa"/>
            <w:tcBorders>
              <w:top w:val="single" w:sz="4" w:space="0" w:color="FABF8F"/>
              <w:left w:val="nil"/>
              <w:bottom w:val="single" w:sz="4" w:space="0" w:color="FABF8F"/>
              <w:right w:val="nil"/>
            </w:tcBorders>
            <w:shd w:val="clear" w:color="F79646" w:fill="F79646"/>
            <w:noWrap/>
            <w:vAlign w:val="bottom"/>
            <w:hideMark/>
          </w:tcPr>
          <w:p w14:paraId="272808DC" w14:textId="77777777" w:rsidR="00CF0DE6" w:rsidRPr="00CF0DE6" w:rsidRDefault="00CF0DE6" w:rsidP="00CF0DE6">
            <w:pPr>
              <w:spacing w:after="0" w:line="240" w:lineRule="auto"/>
              <w:rPr>
                <w:rFonts w:ascii="Calibri" w:eastAsia="Times New Roman" w:hAnsi="Calibri" w:cs="Calibri"/>
                <w:b/>
                <w:bCs/>
                <w:color w:val="FFFFFF"/>
                <w:kern w:val="0"/>
                <w:sz w:val="22"/>
                <w:szCs w:val="22"/>
                <w:lang w:eastAsia="en-GB"/>
                <w14:ligatures w14:val="none"/>
              </w:rPr>
            </w:pPr>
            <w:proofErr w:type="spellStart"/>
            <w:r w:rsidRPr="00CF0DE6">
              <w:rPr>
                <w:rFonts w:ascii="Calibri" w:eastAsia="Times New Roman" w:hAnsi="Calibri" w:cs="Calibri"/>
                <w:b/>
                <w:bCs/>
                <w:color w:val="FFFFFF"/>
                <w:kern w:val="0"/>
                <w:sz w:val="22"/>
                <w:szCs w:val="22"/>
                <w:lang w:eastAsia="en-GB"/>
                <w14:ligatures w14:val="none"/>
              </w:rPr>
              <w:t>Average_ROC_AUC</w:t>
            </w:r>
            <w:proofErr w:type="spellEnd"/>
          </w:p>
        </w:tc>
        <w:tc>
          <w:tcPr>
            <w:tcW w:w="1200" w:type="dxa"/>
            <w:tcBorders>
              <w:top w:val="single" w:sz="4" w:space="0" w:color="FABF8F"/>
              <w:left w:val="nil"/>
              <w:bottom w:val="single" w:sz="4" w:space="0" w:color="FABF8F"/>
              <w:right w:val="nil"/>
            </w:tcBorders>
            <w:shd w:val="clear" w:color="F79646" w:fill="F79646"/>
            <w:noWrap/>
            <w:vAlign w:val="bottom"/>
            <w:hideMark/>
          </w:tcPr>
          <w:p w14:paraId="45E89D96" w14:textId="77777777" w:rsidR="00CF0DE6" w:rsidRPr="00CF0DE6" w:rsidRDefault="00CF0DE6" w:rsidP="00CF0DE6">
            <w:pPr>
              <w:spacing w:after="0" w:line="240" w:lineRule="auto"/>
              <w:rPr>
                <w:rFonts w:ascii="Calibri" w:eastAsia="Times New Roman" w:hAnsi="Calibri" w:cs="Calibri"/>
                <w:b/>
                <w:bCs/>
                <w:color w:val="FFFFFF"/>
                <w:kern w:val="0"/>
                <w:sz w:val="22"/>
                <w:szCs w:val="22"/>
                <w:lang w:eastAsia="en-GB"/>
                <w14:ligatures w14:val="none"/>
              </w:rPr>
            </w:pPr>
            <w:proofErr w:type="spellStart"/>
            <w:r w:rsidRPr="00CF0DE6">
              <w:rPr>
                <w:rFonts w:ascii="Calibri" w:eastAsia="Times New Roman" w:hAnsi="Calibri" w:cs="Calibri"/>
                <w:b/>
                <w:bCs/>
                <w:color w:val="FFFFFF"/>
                <w:kern w:val="0"/>
                <w:sz w:val="22"/>
                <w:szCs w:val="22"/>
                <w:lang w:eastAsia="en-GB"/>
                <w14:ligatures w14:val="none"/>
              </w:rPr>
              <w:t>Std_Dev</w:t>
            </w:r>
            <w:proofErr w:type="spellEnd"/>
          </w:p>
        </w:tc>
        <w:tc>
          <w:tcPr>
            <w:tcW w:w="1800" w:type="dxa"/>
            <w:tcBorders>
              <w:top w:val="single" w:sz="4" w:space="0" w:color="FABF8F"/>
              <w:left w:val="nil"/>
              <w:bottom w:val="single" w:sz="4" w:space="0" w:color="FABF8F"/>
              <w:right w:val="nil"/>
            </w:tcBorders>
            <w:shd w:val="clear" w:color="F79646" w:fill="F79646"/>
            <w:noWrap/>
            <w:vAlign w:val="bottom"/>
            <w:hideMark/>
          </w:tcPr>
          <w:p w14:paraId="07F27024" w14:textId="77777777" w:rsidR="00CF0DE6" w:rsidRPr="00CF0DE6" w:rsidRDefault="00CF0DE6" w:rsidP="00CF0DE6">
            <w:pPr>
              <w:spacing w:after="0" w:line="240" w:lineRule="auto"/>
              <w:rPr>
                <w:rFonts w:ascii="Calibri" w:eastAsia="Times New Roman" w:hAnsi="Calibri" w:cs="Calibri"/>
                <w:b/>
                <w:bCs/>
                <w:color w:val="FFFFFF"/>
                <w:kern w:val="0"/>
                <w:sz w:val="22"/>
                <w:szCs w:val="22"/>
                <w:lang w:eastAsia="en-GB"/>
                <w14:ligatures w14:val="none"/>
              </w:rPr>
            </w:pPr>
            <w:proofErr w:type="spellStart"/>
            <w:r w:rsidRPr="00CF0DE6">
              <w:rPr>
                <w:rFonts w:ascii="Calibri" w:eastAsia="Times New Roman" w:hAnsi="Calibri" w:cs="Calibri"/>
                <w:b/>
                <w:bCs/>
                <w:color w:val="FFFFFF"/>
                <w:kern w:val="0"/>
                <w:sz w:val="22"/>
                <w:szCs w:val="22"/>
                <w:lang w:eastAsia="en-GB"/>
                <w14:ligatures w14:val="none"/>
              </w:rPr>
              <w:t>Min_ROC_AUC</w:t>
            </w:r>
            <w:proofErr w:type="spellEnd"/>
          </w:p>
        </w:tc>
        <w:tc>
          <w:tcPr>
            <w:tcW w:w="1820" w:type="dxa"/>
            <w:tcBorders>
              <w:top w:val="single" w:sz="4" w:space="0" w:color="FABF8F"/>
              <w:left w:val="nil"/>
              <w:bottom w:val="single" w:sz="4" w:space="0" w:color="FABF8F"/>
              <w:right w:val="single" w:sz="4" w:space="0" w:color="FABF8F"/>
            </w:tcBorders>
            <w:shd w:val="clear" w:color="F79646" w:fill="F79646"/>
            <w:noWrap/>
            <w:vAlign w:val="bottom"/>
            <w:hideMark/>
          </w:tcPr>
          <w:p w14:paraId="7AC4D716" w14:textId="77777777" w:rsidR="00CF0DE6" w:rsidRPr="00CF0DE6" w:rsidRDefault="00CF0DE6" w:rsidP="00CF0DE6">
            <w:pPr>
              <w:spacing w:after="0" w:line="240" w:lineRule="auto"/>
              <w:rPr>
                <w:rFonts w:ascii="Calibri" w:eastAsia="Times New Roman" w:hAnsi="Calibri" w:cs="Calibri"/>
                <w:b/>
                <w:bCs/>
                <w:color w:val="FFFFFF"/>
                <w:kern w:val="0"/>
                <w:sz w:val="22"/>
                <w:szCs w:val="22"/>
                <w:lang w:eastAsia="en-GB"/>
                <w14:ligatures w14:val="none"/>
              </w:rPr>
            </w:pPr>
            <w:proofErr w:type="spellStart"/>
            <w:r w:rsidRPr="00CF0DE6">
              <w:rPr>
                <w:rFonts w:ascii="Calibri" w:eastAsia="Times New Roman" w:hAnsi="Calibri" w:cs="Calibri"/>
                <w:b/>
                <w:bCs/>
                <w:color w:val="FFFFFF"/>
                <w:kern w:val="0"/>
                <w:sz w:val="22"/>
                <w:szCs w:val="22"/>
                <w:lang w:eastAsia="en-GB"/>
                <w14:ligatures w14:val="none"/>
              </w:rPr>
              <w:t>Max_ROC_AUC</w:t>
            </w:r>
            <w:proofErr w:type="spellEnd"/>
          </w:p>
        </w:tc>
      </w:tr>
      <w:tr w:rsidR="00CF0DE6" w:rsidRPr="00CF0DE6" w14:paraId="050D0F9A" w14:textId="77777777" w:rsidTr="00CF0DE6">
        <w:trPr>
          <w:trHeight w:val="300"/>
        </w:trPr>
        <w:tc>
          <w:tcPr>
            <w:tcW w:w="1840" w:type="dxa"/>
            <w:tcBorders>
              <w:top w:val="single" w:sz="4" w:space="0" w:color="FABF8F"/>
              <w:left w:val="single" w:sz="4" w:space="0" w:color="FABF8F"/>
              <w:bottom w:val="single" w:sz="4" w:space="0" w:color="FABF8F"/>
              <w:right w:val="nil"/>
            </w:tcBorders>
            <w:shd w:val="clear" w:color="FDE9D9" w:fill="FDE9D9"/>
            <w:noWrap/>
            <w:vAlign w:val="bottom"/>
            <w:hideMark/>
          </w:tcPr>
          <w:p w14:paraId="7BB51927" w14:textId="77777777" w:rsidR="00CF0DE6" w:rsidRPr="00CF0DE6" w:rsidRDefault="00CF0DE6" w:rsidP="00CF0DE6">
            <w:pPr>
              <w:spacing w:after="0" w:line="240" w:lineRule="auto"/>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Random Forest</w:t>
            </w:r>
          </w:p>
        </w:tc>
        <w:tc>
          <w:tcPr>
            <w:tcW w:w="2180" w:type="dxa"/>
            <w:tcBorders>
              <w:top w:val="single" w:sz="4" w:space="0" w:color="FABF8F"/>
              <w:left w:val="nil"/>
              <w:bottom w:val="single" w:sz="4" w:space="0" w:color="FABF8F"/>
              <w:right w:val="nil"/>
            </w:tcBorders>
            <w:shd w:val="clear" w:color="FDE9D9" w:fill="FDE9D9"/>
            <w:noWrap/>
            <w:vAlign w:val="bottom"/>
            <w:hideMark/>
          </w:tcPr>
          <w:p w14:paraId="6D92DDC8"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0.9801</w:t>
            </w:r>
          </w:p>
        </w:tc>
        <w:tc>
          <w:tcPr>
            <w:tcW w:w="1200" w:type="dxa"/>
            <w:tcBorders>
              <w:top w:val="single" w:sz="4" w:space="0" w:color="FABF8F"/>
              <w:left w:val="nil"/>
              <w:bottom w:val="single" w:sz="4" w:space="0" w:color="FABF8F"/>
              <w:right w:val="nil"/>
            </w:tcBorders>
            <w:shd w:val="clear" w:color="FDE9D9" w:fill="FDE9D9"/>
            <w:noWrap/>
            <w:vAlign w:val="bottom"/>
            <w:hideMark/>
          </w:tcPr>
          <w:p w14:paraId="36534229"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0.0042</w:t>
            </w:r>
          </w:p>
        </w:tc>
        <w:tc>
          <w:tcPr>
            <w:tcW w:w="1800" w:type="dxa"/>
            <w:tcBorders>
              <w:top w:val="single" w:sz="4" w:space="0" w:color="FABF8F"/>
              <w:left w:val="nil"/>
              <w:bottom w:val="single" w:sz="4" w:space="0" w:color="FABF8F"/>
              <w:right w:val="nil"/>
            </w:tcBorders>
            <w:shd w:val="clear" w:color="FDE9D9" w:fill="FDE9D9"/>
            <w:noWrap/>
            <w:vAlign w:val="bottom"/>
            <w:hideMark/>
          </w:tcPr>
          <w:p w14:paraId="331DE627"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0.9746</w:t>
            </w:r>
          </w:p>
        </w:tc>
        <w:tc>
          <w:tcPr>
            <w:tcW w:w="1820" w:type="dxa"/>
            <w:tcBorders>
              <w:top w:val="single" w:sz="4" w:space="0" w:color="FABF8F"/>
              <w:left w:val="nil"/>
              <w:bottom w:val="single" w:sz="4" w:space="0" w:color="FABF8F"/>
              <w:right w:val="single" w:sz="4" w:space="0" w:color="FABF8F"/>
            </w:tcBorders>
            <w:shd w:val="clear" w:color="FDE9D9" w:fill="FDE9D9"/>
            <w:noWrap/>
            <w:vAlign w:val="bottom"/>
            <w:hideMark/>
          </w:tcPr>
          <w:p w14:paraId="1D13360B"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0.9838</w:t>
            </w:r>
          </w:p>
        </w:tc>
      </w:tr>
      <w:tr w:rsidR="00CF0DE6" w:rsidRPr="00CF0DE6" w14:paraId="012034CD" w14:textId="77777777" w:rsidTr="00CF0DE6">
        <w:trPr>
          <w:trHeight w:val="300"/>
        </w:trPr>
        <w:tc>
          <w:tcPr>
            <w:tcW w:w="1840" w:type="dxa"/>
            <w:tcBorders>
              <w:top w:val="single" w:sz="4" w:space="0" w:color="FABF8F"/>
              <w:left w:val="single" w:sz="4" w:space="0" w:color="FABF8F"/>
              <w:bottom w:val="single" w:sz="4" w:space="0" w:color="FABF8F"/>
              <w:right w:val="nil"/>
            </w:tcBorders>
            <w:shd w:val="clear" w:color="auto" w:fill="auto"/>
            <w:noWrap/>
            <w:vAlign w:val="bottom"/>
            <w:hideMark/>
          </w:tcPr>
          <w:p w14:paraId="611C44FC" w14:textId="77777777" w:rsidR="00CF0DE6" w:rsidRPr="00CF0DE6" w:rsidRDefault="00CF0DE6" w:rsidP="00CF0DE6">
            <w:pPr>
              <w:spacing w:after="0" w:line="240" w:lineRule="auto"/>
              <w:rPr>
                <w:rFonts w:ascii="Calibri" w:eastAsia="Times New Roman" w:hAnsi="Calibri" w:cs="Calibri"/>
                <w:color w:val="000000"/>
                <w:kern w:val="0"/>
                <w:sz w:val="22"/>
                <w:szCs w:val="22"/>
                <w:lang w:eastAsia="en-GB"/>
                <w14:ligatures w14:val="none"/>
              </w:rPr>
            </w:pPr>
            <w:proofErr w:type="spellStart"/>
            <w:r w:rsidRPr="00CF0DE6">
              <w:rPr>
                <w:rFonts w:ascii="Calibri" w:eastAsia="Times New Roman" w:hAnsi="Calibri" w:cs="Calibri"/>
                <w:color w:val="000000"/>
                <w:kern w:val="0"/>
                <w:sz w:val="22"/>
                <w:szCs w:val="22"/>
                <w:lang w:eastAsia="en-GB"/>
                <w14:ligatures w14:val="none"/>
              </w:rPr>
              <w:t>XGBoost</w:t>
            </w:r>
            <w:proofErr w:type="spellEnd"/>
          </w:p>
        </w:tc>
        <w:tc>
          <w:tcPr>
            <w:tcW w:w="2180" w:type="dxa"/>
            <w:tcBorders>
              <w:top w:val="single" w:sz="4" w:space="0" w:color="FABF8F"/>
              <w:left w:val="nil"/>
              <w:bottom w:val="single" w:sz="4" w:space="0" w:color="FABF8F"/>
              <w:right w:val="nil"/>
            </w:tcBorders>
            <w:shd w:val="clear" w:color="auto" w:fill="auto"/>
            <w:noWrap/>
            <w:vAlign w:val="bottom"/>
            <w:hideMark/>
          </w:tcPr>
          <w:p w14:paraId="148F60AD"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0.9812</w:t>
            </w:r>
          </w:p>
        </w:tc>
        <w:tc>
          <w:tcPr>
            <w:tcW w:w="1200" w:type="dxa"/>
            <w:tcBorders>
              <w:top w:val="single" w:sz="4" w:space="0" w:color="FABF8F"/>
              <w:left w:val="nil"/>
              <w:bottom w:val="single" w:sz="4" w:space="0" w:color="FABF8F"/>
              <w:right w:val="nil"/>
            </w:tcBorders>
            <w:shd w:val="clear" w:color="auto" w:fill="auto"/>
            <w:noWrap/>
            <w:vAlign w:val="bottom"/>
            <w:hideMark/>
          </w:tcPr>
          <w:p w14:paraId="5B7C7A41"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0.0024</w:t>
            </w:r>
          </w:p>
        </w:tc>
        <w:tc>
          <w:tcPr>
            <w:tcW w:w="1800" w:type="dxa"/>
            <w:tcBorders>
              <w:top w:val="single" w:sz="4" w:space="0" w:color="FABF8F"/>
              <w:left w:val="nil"/>
              <w:bottom w:val="single" w:sz="4" w:space="0" w:color="FABF8F"/>
              <w:right w:val="nil"/>
            </w:tcBorders>
            <w:shd w:val="clear" w:color="auto" w:fill="auto"/>
            <w:noWrap/>
            <w:vAlign w:val="bottom"/>
            <w:hideMark/>
          </w:tcPr>
          <w:p w14:paraId="516AEC4D"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0.9778</w:t>
            </w:r>
          </w:p>
        </w:tc>
        <w:tc>
          <w:tcPr>
            <w:tcW w:w="1820" w:type="dxa"/>
            <w:tcBorders>
              <w:top w:val="single" w:sz="4" w:space="0" w:color="FABF8F"/>
              <w:left w:val="nil"/>
              <w:bottom w:val="single" w:sz="4" w:space="0" w:color="FABF8F"/>
              <w:right w:val="single" w:sz="4" w:space="0" w:color="FABF8F"/>
            </w:tcBorders>
            <w:shd w:val="clear" w:color="auto" w:fill="auto"/>
            <w:noWrap/>
            <w:vAlign w:val="bottom"/>
            <w:hideMark/>
          </w:tcPr>
          <w:p w14:paraId="0DF813E7"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0.9839</w:t>
            </w:r>
          </w:p>
        </w:tc>
      </w:tr>
      <w:tr w:rsidR="00CF0DE6" w:rsidRPr="00CF0DE6" w14:paraId="22FB81CC" w14:textId="77777777" w:rsidTr="00CF0DE6">
        <w:trPr>
          <w:trHeight w:val="300"/>
        </w:trPr>
        <w:tc>
          <w:tcPr>
            <w:tcW w:w="1840" w:type="dxa"/>
            <w:tcBorders>
              <w:top w:val="single" w:sz="4" w:space="0" w:color="FABF8F"/>
              <w:left w:val="single" w:sz="4" w:space="0" w:color="FABF8F"/>
              <w:bottom w:val="single" w:sz="4" w:space="0" w:color="FABF8F"/>
              <w:right w:val="nil"/>
            </w:tcBorders>
            <w:shd w:val="clear" w:color="FDE9D9" w:fill="FDE9D9"/>
            <w:noWrap/>
            <w:vAlign w:val="bottom"/>
            <w:hideMark/>
          </w:tcPr>
          <w:p w14:paraId="4B965292" w14:textId="77777777" w:rsidR="00CF0DE6" w:rsidRPr="00CF0DE6" w:rsidRDefault="00CF0DE6" w:rsidP="00CF0DE6">
            <w:pPr>
              <w:spacing w:after="0" w:line="240" w:lineRule="auto"/>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Logistic Regression</w:t>
            </w:r>
          </w:p>
        </w:tc>
        <w:tc>
          <w:tcPr>
            <w:tcW w:w="2180" w:type="dxa"/>
            <w:tcBorders>
              <w:top w:val="single" w:sz="4" w:space="0" w:color="FABF8F"/>
              <w:left w:val="nil"/>
              <w:bottom w:val="single" w:sz="4" w:space="0" w:color="FABF8F"/>
              <w:right w:val="nil"/>
            </w:tcBorders>
            <w:shd w:val="clear" w:color="FDE9D9" w:fill="FDE9D9"/>
            <w:noWrap/>
            <w:vAlign w:val="bottom"/>
            <w:hideMark/>
          </w:tcPr>
          <w:p w14:paraId="60EA8A6C"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0.9463</w:t>
            </w:r>
          </w:p>
        </w:tc>
        <w:tc>
          <w:tcPr>
            <w:tcW w:w="1200" w:type="dxa"/>
            <w:tcBorders>
              <w:top w:val="single" w:sz="4" w:space="0" w:color="FABF8F"/>
              <w:left w:val="nil"/>
              <w:bottom w:val="single" w:sz="4" w:space="0" w:color="FABF8F"/>
              <w:right w:val="nil"/>
            </w:tcBorders>
            <w:shd w:val="clear" w:color="FDE9D9" w:fill="FDE9D9"/>
            <w:noWrap/>
            <w:vAlign w:val="bottom"/>
            <w:hideMark/>
          </w:tcPr>
          <w:p w14:paraId="20CD3F4E"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0.0032</w:t>
            </w:r>
          </w:p>
        </w:tc>
        <w:tc>
          <w:tcPr>
            <w:tcW w:w="1800" w:type="dxa"/>
            <w:tcBorders>
              <w:top w:val="single" w:sz="4" w:space="0" w:color="FABF8F"/>
              <w:left w:val="nil"/>
              <w:bottom w:val="single" w:sz="4" w:space="0" w:color="FABF8F"/>
              <w:right w:val="nil"/>
            </w:tcBorders>
            <w:shd w:val="clear" w:color="FDE9D9" w:fill="FDE9D9"/>
            <w:noWrap/>
            <w:vAlign w:val="bottom"/>
            <w:hideMark/>
          </w:tcPr>
          <w:p w14:paraId="7D0266A7"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0.9441</w:t>
            </w:r>
          </w:p>
        </w:tc>
        <w:tc>
          <w:tcPr>
            <w:tcW w:w="1820" w:type="dxa"/>
            <w:tcBorders>
              <w:top w:val="single" w:sz="4" w:space="0" w:color="FABF8F"/>
              <w:left w:val="nil"/>
              <w:bottom w:val="single" w:sz="4" w:space="0" w:color="FABF8F"/>
              <w:right w:val="single" w:sz="4" w:space="0" w:color="FABF8F"/>
            </w:tcBorders>
            <w:shd w:val="clear" w:color="FDE9D9" w:fill="FDE9D9"/>
            <w:noWrap/>
            <w:vAlign w:val="bottom"/>
            <w:hideMark/>
          </w:tcPr>
          <w:p w14:paraId="60291445" w14:textId="77777777" w:rsidR="00CF0DE6" w:rsidRPr="00CF0DE6" w:rsidRDefault="00CF0DE6" w:rsidP="00CF0DE6">
            <w:pPr>
              <w:spacing w:after="0" w:line="240" w:lineRule="auto"/>
              <w:jc w:val="right"/>
              <w:rPr>
                <w:rFonts w:ascii="Calibri" w:eastAsia="Times New Roman" w:hAnsi="Calibri" w:cs="Calibri"/>
                <w:color w:val="000000"/>
                <w:kern w:val="0"/>
                <w:sz w:val="22"/>
                <w:szCs w:val="22"/>
                <w:lang w:eastAsia="en-GB"/>
                <w14:ligatures w14:val="none"/>
              </w:rPr>
            </w:pPr>
            <w:r w:rsidRPr="00CF0DE6">
              <w:rPr>
                <w:rFonts w:ascii="Calibri" w:eastAsia="Times New Roman" w:hAnsi="Calibri" w:cs="Calibri"/>
                <w:color w:val="000000"/>
                <w:kern w:val="0"/>
                <w:sz w:val="22"/>
                <w:szCs w:val="22"/>
                <w:lang w:eastAsia="en-GB"/>
                <w14:ligatures w14:val="none"/>
              </w:rPr>
              <w:t>0.9517</w:t>
            </w:r>
          </w:p>
        </w:tc>
      </w:tr>
    </w:tbl>
    <w:p w14:paraId="16FDAAD1" w14:textId="77777777" w:rsidR="00842DA0" w:rsidRDefault="00842DA0" w:rsidP="004A4963">
      <w:pPr>
        <w:rPr>
          <w:b/>
          <w:bCs/>
        </w:rPr>
      </w:pPr>
    </w:p>
    <w:p w14:paraId="553BB9D9" w14:textId="5A9B6850" w:rsidR="004A4963" w:rsidRPr="004A4963" w:rsidRDefault="004A4963" w:rsidP="004A4963">
      <w:proofErr w:type="spellStart"/>
      <w:r w:rsidRPr="004A4963">
        <w:t>Average_ROC_AUC</w:t>
      </w:r>
      <w:proofErr w:type="spellEnd"/>
      <w:r w:rsidRPr="004A4963">
        <w:t>: The mean ROC AUC score across all 5 folds, providing an overall performance metric.</w:t>
      </w:r>
    </w:p>
    <w:p w14:paraId="6F559A69" w14:textId="18F2414C" w:rsidR="004A4963" w:rsidRPr="004A4963" w:rsidRDefault="004A4963" w:rsidP="004A4963">
      <w:proofErr w:type="spellStart"/>
      <w:r w:rsidRPr="004A4963">
        <w:lastRenderedPageBreak/>
        <w:t>Std_Dev</w:t>
      </w:r>
      <w:proofErr w:type="spellEnd"/>
      <w:r w:rsidRPr="004A4963">
        <w:t>: The standard deviation of the ROC AUC scores, indicating the variability or consistency of the model’s performance across different folds.</w:t>
      </w:r>
    </w:p>
    <w:p w14:paraId="4211B384" w14:textId="506FBE93" w:rsidR="004A4963" w:rsidRPr="004A4963" w:rsidRDefault="004A4963" w:rsidP="004A4963">
      <w:proofErr w:type="spellStart"/>
      <w:r w:rsidRPr="004A4963">
        <w:t>Min_ROC_AUC</w:t>
      </w:r>
      <w:proofErr w:type="spellEnd"/>
      <w:r w:rsidRPr="004A4963">
        <w:t>: The lowest ROC AUC score achieved in any of the 5 folds.</w:t>
      </w:r>
    </w:p>
    <w:p w14:paraId="3C20B515" w14:textId="277FC6CE" w:rsidR="004A4963" w:rsidRPr="004A4963" w:rsidRDefault="004A4963" w:rsidP="004A4963">
      <w:proofErr w:type="spellStart"/>
      <w:r w:rsidRPr="004A4963">
        <w:t>Max_ROC_AUC</w:t>
      </w:r>
      <w:proofErr w:type="spellEnd"/>
      <w:r w:rsidRPr="004A4963">
        <w:t>: The highest ROC AUC score achieved in any of the 5 folds.</w:t>
      </w:r>
    </w:p>
    <w:p w14:paraId="2BD52D38" w14:textId="77777777" w:rsidR="00F721F8" w:rsidRDefault="00F721F8" w:rsidP="00F721F8"/>
    <w:p w14:paraId="12AF6120" w14:textId="1A00A61F" w:rsidR="00F44DAC" w:rsidRDefault="00C23C1A" w:rsidP="00C23C1A">
      <w:pPr>
        <w:pStyle w:val="Heading3"/>
      </w:pPr>
      <w:bookmarkStart w:id="18" w:name="_Toc183177922"/>
      <w:r>
        <w:t>5.4</w:t>
      </w:r>
      <w:r>
        <w:tab/>
      </w:r>
      <w:r w:rsidR="00F44DAC">
        <w:t>Visualisations</w:t>
      </w:r>
      <w:bookmarkEnd w:id="18"/>
      <w:r w:rsidR="00F44DAC">
        <w:t xml:space="preserve"> </w:t>
      </w:r>
    </w:p>
    <w:p w14:paraId="4C09A2CE" w14:textId="5C760E05" w:rsidR="00080AAB" w:rsidRPr="00080AAB" w:rsidRDefault="00080AAB" w:rsidP="00080AAB">
      <w:r w:rsidRPr="00080AAB">
        <w:t>Confusion matrices, ROC curves, and precision-recall curves were generated to visuali</w:t>
      </w:r>
      <w:r>
        <w:t>s</w:t>
      </w:r>
      <w:r w:rsidRPr="00080AAB">
        <w:t>e performance.</w:t>
      </w:r>
    </w:p>
    <w:p w14:paraId="416CFF4C" w14:textId="77777777" w:rsidR="00080AAB" w:rsidRDefault="00080AAB" w:rsidP="00080AAB"/>
    <w:p w14:paraId="698ED95B" w14:textId="05928BD8" w:rsidR="00B94066" w:rsidRPr="00942A4E" w:rsidRDefault="00E7760D" w:rsidP="00B94066">
      <w:pPr>
        <w:pStyle w:val="ListParagraph"/>
        <w:numPr>
          <w:ilvl w:val="2"/>
          <w:numId w:val="34"/>
        </w:numPr>
        <w:rPr>
          <w:b/>
        </w:rPr>
      </w:pPr>
      <w:r w:rsidRPr="00942A4E">
        <w:rPr>
          <w:b/>
        </w:rPr>
        <w:t>Confusion Matrix</w:t>
      </w:r>
    </w:p>
    <w:p w14:paraId="508D9D1A" w14:textId="50837AAA" w:rsidR="00B94066" w:rsidRDefault="00B94066" w:rsidP="00B94066">
      <w:r>
        <w:t>Logistic Regression</w:t>
      </w:r>
      <w:r w:rsidRPr="004A3E06">
        <w:t xml:space="preserve"> model struggles with true negatives (749) and has high false negatives (2468), indicating it’s not very good at detecting the minority class (0).</w:t>
      </w:r>
    </w:p>
    <w:p w14:paraId="3D5DD754" w14:textId="77777777" w:rsidR="00C10107" w:rsidRDefault="001F0DCC" w:rsidP="00C10107">
      <w:pPr>
        <w:pStyle w:val="ListParagraph"/>
        <w:keepNext/>
        <w:numPr>
          <w:ilvl w:val="0"/>
          <w:numId w:val="29"/>
        </w:numPr>
      </w:pPr>
      <w:r w:rsidRPr="00B54809">
        <w:drawing>
          <wp:inline distT="0" distB="0" distL="0" distR="0" wp14:anchorId="3A87A6F0" wp14:editId="107CF8F8">
            <wp:extent cx="3571594" cy="2381062"/>
            <wp:effectExtent l="0" t="0" r="0" b="0"/>
            <wp:docPr id="292440599" name="Picture 4" descr="A graph with blue squar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04020" name="Picture 4" descr="A graph with blue squares and numbers&#10;&#10;Description automatically generated"/>
                    <pic:cNvPicPr/>
                  </pic:nvPicPr>
                  <pic:blipFill>
                    <a:blip r:embed="rId30"/>
                    <a:stretch>
                      <a:fillRect/>
                    </a:stretch>
                  </pic:blipFill>
                  <pic:spPr>
                    <a:xfrm>
                      <a:off x="0" y="0"/>
                      <a:ext cx="3738343" cy="2492228"/>
                    </a:xfrm>
                    <a:prstGeom prst="rect">
                      <a:avLst/>
                    </a:prstGeom>
                  </pic:spPr>
                </pic:pic>
              </a:graphicData>
            </a:graphic>
          </wp:inline>
        </w:drawing>
      </w:r>
    </w:p>
    <w:p w14:paraId="2A74AF3B" w14:textId="147F27D1" w:rsidR="00B54809" w:rsidRDefault="00C10107" w:rsidP="00C10107">
      <w:pPr>
        <w:pStyle w:val="Caption"/>
      </w:pPr>
      <w:r>
        <w:t xml:space="preserve">Figure </w:t>
      </w:r>
      <w:r>
        <w:fldChar w:fldCharType="begin"/>
      </w:r>
      <w:r>
        <w:instrText xml:space="preserve"> SEQ Figure \* ARABIC </w:instrText>
      </w:r>
      <w:r>
        <w:fldChar w:fldCharType="separate"/>
      </w:r>
      <w:r>
        <w:rPr>
          <w:noProof/>
        </w:rPr>
        <w:t>15</w:t>
      </w:r>
      <w:r>
        <w:fldChar w:fldCharType="end"/>
      </w:r>
      <w:r>
        <w:t>: Confused matrix for logistic regression model</w:t>
      </w:r>
    </w:p>
    <w:p w14:paraId="3770FE38" w14:textId="6E45B710" w:rsidR="004A3E06" w:rsidRDefault="00B94066" w:rsidP="00B94066">
      <w:pPr>
        <w:pStyle w:val="ListParagraph"/>
        <w:numPr>
          <w:ilvl w:val="0"/>
          <w:numId w:val="29"/>
        </w:numPr>
      </w:pPr>
      <w:r>
        <w:t>Random Forest model p</w:t>
      </w:r>
      <w:r w:rsidRPr="00B357C1">
        <w:t>erforms significantly better with true positives (18990) and lower false negatives (140), showcasing strong predictive power overall but slightly weaker at capturing true negatives (681).</w:t>
      </w:r>
    </w:p>
    <w:p w14:paraId="4587FAD3" w14:textId="77777777" w:rsidR="00B94066" w:rsidRDefault="00B94066" w:rsidP="00B94066">
      <w:pPr>
        <w:pStyle w:val="ListParagraph"/>
        <w:numPr>
          <w:ilvl w:val="0"/>
          <w:numId w:val="29"/>
        </w:numPr>
      </w:pPr>
    </w:p>
    <w:p w14:paraId="20CAF60B" w14:textId="47F55890" w:rsidR="00C10107" w:rsidRDefault="001F0DCC" w:rsidP="00C10107">
      <w:pPr>
        <w:pStyle w:val="ListParagraph"/>
        <w:keepNext/>
      </w:pPr>
      <w:r w:rsidRPr="008A79FD">
        <w:lastRenderedPageBreak/>
        <w:drawing>
          <wp:inline distT="0" distB="0" distL="0" distR="0" wp14:anchorId="6FF03236" wp14:editId="65032568">
            <wp:extent cx="3571240" cy="2380827"/>
            <wp:effectExtent l="0" t="0" r="0" b="0"/>
            <wp:docPr id="1935902044" name="Picture 5" descr="A graph with a blue square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10851" name="Picture 5" descr="A graph with a blue square and white squares&#10;&#10;Description automatically generated"/>
                    <pic:cNvPicPr/>
                  </pic:nvPicPr>
                  <pic:blipFill>
                    <a:blip r:embed="rId31"/>
                    <a:stretch>
                      <a:fillRect/>
                    </a:stretch>
                  </pic:blipFill>
                  <pic:spPr>
                    <a:xfrm>
                      <a:off x="0" y="0"/>
                      <a:ext cx="3732405" cy="2488271"/>
                    </a:xfrm>
                    <a:prstGeom prst="rect">
                      <a:avLst/>
                    </a:prstGeom>
                  </pic:spPr>
                </pic:pic>
              </a:graphicData>
            </a:graphic>
          </wp:inline>
        </w:drawing>
      </w:r>
    </w:p>
    <w:p w14:paraId="15D6F0AA" w14:textId="67C8B76B" w:rsidR="00B94066" w:rsidRDefault="00C10107" w:rsidP="00C10107">
      <w:pPr>
        <w:pStyle w:val="Caption"/>
      </w:pPr>
      <w:r>
        <w:t xml:space="preserve">Figure </w:t>
      </w:r>
      <w:r>
        <w:fldChar w:fldCharType="begin"/>
      </w:r>
      <w:r>
        <w:instrText xml:space="preserve"> SEQ Figure \* ARABIC </w:instrText>
      </w:r>
      <w:r>
        <w:fldChar w:fldCharType="separate"/>
      </w:r>
      <w:r>
        <w:rPr>
          <w:noProof/>
        </w:rPr>
        <w:t>16</w:t>
      </w:r>
      <w:r>
        <w:fldChar w:fldCharType="end"/>
      </w:r>
      <w:r>
        <w:t xml:space="preserve">: </w:t>
      </w:r>
      <w:r w:rsidRPr="00D0418B">
        <w:t xml:space="preserve">Confused matrix for </w:t>
      </w:r>
      <w:r>
        <w:t>Random Forest</w:t>
      </w:r>
      <w:r w:rsidRPr="00D0418B">
        <w:t xml:space="preserve"> model</w:t>
      </w:r>
    </w:p>
    <w:p w14:paraId="51116FE5" w14:textId="6C592399" w:rsidR="004A3E06" w:rsidRDefault="00B94066" w:rsidP="00B94066">
      <w:proofErr w:type="gramStart"/>
      <w:r w:rsidRPr="00243F38">
        <w:t>Similar to</w:t>
      </w:r>
      <w:proofErr w:type="gramEnd"/>
      <w:r w:rsidRPr="00243F38">
        <w:t xml:space="preserve"> Random Forest, it demonstrates high accuracy for true positives (18890) with slightly higher false negatives (240) and moderate performance in true negatives (693). It offers a balanced trade-off between sensitivity and specificity.</w:t>
      </w:r>
    </w:p>
    <w:p w14:paraId="07A8B791" w14:textId="77777777" w:rsidR="00B94066" w:rsidRDefault="00B94066" w:rsidP="00B94066"/>
    <w:p w14:paraId="04B674C0" w14:textId="77777777" w:rsidR="00C10107" w:rsidRDefault="001F0DCC" w:rsidP="00C10107">
      <w:pPr>
        <w:keepNext/>
      </w:pPr>
      <w:r w:rsidRPr="001F0DCC">
        <w:drawing>
          <wp:inline distT="0" distB="0" distL="0" distR="0" wp14:anchorId="2004FA65" wp14:editId="55A224A3">
            <wp:extent cx="3720974" cy="2446666"/>
            <wp:effectExtent l="0" t="0" r="5080" b="5715"/>
            <wp:docPr id="541070809" name="Picture 8" descr="A blu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31537" name="Picture 8" descr="A blue and white graph&#10;&#10;Description automatically generated"/>
                    <pic:cNvPicPr/>
                  </pic:nvPicPr>
                  <pic:blipFill>
                    <a:blip r:embed="rId32"/>
                    <a:stretch>
                      <a:fillRect/>
                    </a:stretch>
                  </pic:blipFill>
                  <pic:spPr>
                    <a:xfrm>
                      <a:off x="0" y="0"/>
                      <a:ext cx="3720974" cy="2446666"/>
                    </a:xfrm>
                    <a:prstGeom prst="rect">
                      <a:avLst/>
                    </a:prstGeom>
                  </pic:spPr>
                </pic:pic>
              </a:graphicData>
            </a:graphic>
          </wp:inline>
        </w:drawing>
      </w:r>
    </w:p>
    <w:p w14:paraId="2120FC97" w14:textId="124DA651" w:rsidR="003772CA" w:rsidRDefault="00C10107" w:rsidP="00C10107">
      <w:pPr>
        <w:pStyle w:val="Caption"/>
      </w:pPr>
      <w:r>
        <w:t xml:space="preserve">Figure </w:t>
      </w:r>
      <w:r>
        <w:fldChar w:fldCharType="begin"/>
      </w:r>
      <w:r>
        <w:instrText xml:space="preserve"> SEQ Figure \* ARABIC </w:instrText>
      </w:r>
      <w:r>
        <w:fldChar w:fldCharType="separate"/>
      </w:r>
      <w:r>
        <w:rPr>
          <w:noProof/>
        </w:rPr>
        <w:t>17</w:t>
      </w:r>
      <w:r>
        <w:fldChar w:fldCharType="end"/>
      </w:r>
      <w:r>
        <w:t xml:space="preserve">: </w:t>
      </w:r>
      <w:r w:rsidRPr="008303DA">
        <w:t xml:space="preserve">Confused matrix for </w:t>
      </w:r>
      <w:proofErr w:type="spellStart"/>
      <w:r>
        <w:t>XGBoost</w:t>
      </w:r>
      <w:proofErr w:type="spellEnd"/>
      <w:r>
        <w:t xml:space="preserve"> model</w:t>
      </w:r>
    </w:p>
    <w:p w14:paraId="2FD9FF10" w14:textId="77777777" w:rsidR="00B94066" w:rsidRDefault="00B94066" w:rsidP="004A68EF"/>
    <w:p w14:paraId="6D731CA3" w14:textId="6108EDD6" w:rsidR="00E7760D" w:rsidRPr="00942A4E" w:rsidRDefault="00E51AD4" w:rsidP="00C23C1A">
      <w:pPr>
        <w:pStyle w:val="ListParagraph"/>
        <w:numPr>
          <w:ilvl w:val="2"/>
          <w:numId w:val="34"/>
        </w:numPr>
        <w:rPr>
          <w:b/>
        </w:rPr>
      </w:pPr>
      <w:r w:rsidRPr="00942A4E">
        <w:rPr>
          <w:b/>
        </w:rPr>
        <w:t>Precision-Recall Graph</w:t>
      </w:r>
    </w:p>
    <w:p w14:paraId="7944907C" w14:textId="77777777" w:rsidR="002C4188" w:rsidRPr="002C4188" w:rsidRDefault="002C4188" w:rsidP="002C4188">
      <w:r w:rsidRPr="002C4188">
        <w:t xml:space="preserve">All three models (Logistic Regression, Random Forest, </w:t>
      </w:r>
      <w:proofErr w:type="spellStart"/>
      <w:r w:rsidRPr="002C4188">
        <w:t>XGBoost</w:t>
      </w:r>
      <w:proofErr w:type="spellEnd"/>
      <w:r w:rsidRPr="002C4188">
        <w:t>) demonstrate high precision across varying recall levels, with nearly perfect area under the precision-recall curve (AP ≈ 1.00), indicating excellent performance in balancing false positives and false negatives.</w:t>
      </w:r>
    </w:p>
    <w:p w14:paraId="48CBF462" w14:textId="77777777" w:rsidR="002C4188" w:rsidRDefault="002C4188" w:rsidP="002C4188"/>
    <w:p w14:paraId="66353DEE" w14:textId="77777777" w:rsidR="00C10107" w:rsidRDefault="009460E9" w:rsidP="00C10107">
      <w:pPr>
        <w:keepNext/>
      </w:pPr>
      <w:r w:rsidRPr="009460E9">
        <w:lastRenderedPageBreak/>
        <w:drawing>
          <wp:inline distT="0" distB="0" distL="0" distR="0" wp14:anchorId="19FF1235" wp14:editId="295BCFEF">
            <wp:extent cx="3810000" cy="2540000"/>
            <wp:effectExtent l="0" t="0" r="0" b="0"/>
            <wp:docPr id="1666672793" name="Picture 9" descr="A graph of a logistic regression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72793" name="Picture 9" descr="A graph of a logistic regression curve&#10;&#10;Description automatically generated"/>
                    <pic:cNvPicPr/>
                  </pic:nvPicPr>
                  <pic:blipFill>
                    <a:blip r:embed="rId33"/>
                    <a:stretch>
                      <a:fillRect/>
                    </a:stretch>
                  </pic:blipFill>
                  <pic:spPr>
                    <a:xfrm>
                      <a:off x="0" y="0"/>
                      <a:ext cx="3810000" cy="2540000"/>
                    </a:xfrm>
                    <a:prstGeom prst="rect">
                      <a:avLst/>
                    </a:prstGeom>
                  </pic:spPr>
                </pic:pic>
              </a:graphicData>
            </a:graphic>
          </wp:inline>
        </w:drawing>
      </w:r>
    </w:p>
    <w:p w14:paraId="220DF889" w14:textId="0F5F2267" w:rsidR="00EE633E" w:rsidRDefault="00C10107" w:rsidP="00C10107">
      <w:pPr>
        <w:pStyle w:val="Caption"/>
      </w:pPr>
      <w:r>
        <w:t xml:space="preserve">Figure </w:t>
      </w:r>
      <w:r>
        <w:fldChar w:fldCharType="begin"/>
      </w:r>
      <w:r>
        <w:instrText xml:space="preserve"> SEQ Figure \* ARABIC </w:instrText>
      </w:r>
      <w:r>
        <w:fldChar w:fldCharType="separate"/>
      </w:r>
      <w:r>
        <w:rPr>
          <w:noProof/>
        </w:rPr>
        <w:t>18</w:t>
      </w:r>
      <w:r>
        <w:fldChar w:fldCharType="end"/>
      </w:r>
      <w:r>
        <w:t xml:space="preserve">: </w:t>
      </w:r>
      <w:proofErr w:type="spellStart"/>
      <w:r>
        <w:t>Logisitic</w:t>
      </w:r>
      <w:proofErr w:type="spellEnd"/>
      <w:r>
        <w:t xml:space="preserve"> Precision Recall</w:t>
      </w:r>
    </w:p>
    <w:p w14:paraId="49284DEC" w14:textId="77777777" w:rsidR="00C10107" w:rsidRDefault="00C6458D" w:rsidP="00C10107">
      <w:pPr>
        <w:keepNext/>
      </w:pPr>
      <w:r w:rsidRPr="00C6458D">
        <w:drawing>
          <wp:inline distT="0" distB="0" distL="0" distR="0" wp14:anchorId="3B201145" wp14:editId="2D030D1C">
            <wp:extent cx="3810000" cy="2540000"/>
            <wp:effectExtent l="0" t="0" r="0" b="0"/>
            <wp:docPr id="1655261122" name="Picture 1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61122" name="Picture 10" descr="A graph with a line&#10;&#10;Description automatically generated"/>
                    <pic:cNvPicPr/>
                  </pic:nvPicPr>
                  <pic:blipFill>
                    <a:blip r:embed="rId34"/>
                    <a:stretch>
                      <a:fillRect/>
                    </a:stretch>
                  </pic:blipFill>
                  <pic:spPr>
                    <a:xfrm>
                      <a:off x="0" y="0"/>
                      <a:ext cx="3810000" cy="2540000"/>
                    </a:xfrm>
                    <a:prstGeom prst="rect">
                      <a:avLst/>
                    </a:prstGeom>
                  </pic:spPr>
                </pic:pic>
              </a:graphicData>
            </a:graphic>
          </wp:inline>
        </w:drawing>
      </w:r>
    </w:p>
    <w:p w14:paraId="6685999A" w14:textId="06E2BE2E" w:rsidR="009460E9" w:rsidRDefault="00C10107" w:rsidP="00C10107">
      <w:pPr>
        <w:pStyle w:val="Caption"/>
      </w:pPr>
      <w:r>
        <w:t xml:space="preserve">Figure </w:t>
      </w:r>
      <w:r>
        <w:fldChar w:fldCharType="begin"/>
      </w:r>
      <w:r>
        <w:instrText xml:space="preserve"> SEQ Figure \* ARABIC </w:instrText>
      </w:r>
      <w:r>
        <w:fldChar w:fldCharType="separate"/>
      </w:r>
      <w:r>
        <w:rPr>
          <w:noProof/>
        </w:rPr>
        <w:t>19</w:t>
      </w:r>
      <w:r>
        <w:fldChar w:fldCharType="end"/>
      </w:r>
      <w:r>
        <w:t>: Random Forest Precision Recall</w:t>
      </w:r>
    </w:p>
    <w:p w14:paraId="06471BAF" w14:textId="77777777" w:rsidR="00C10107" w:rsidRDefault="0072194E" w:rsidP="00C10107">
      <w:pPr>
        <w:keepNext/>
      </w:pPr>
      <w:r w:rsidRPr="0072194E">
        <w:drawing>
          <wp:inline distT="0" distB="0" distL="0" distR="0" wp14:anchorId="591BF0BC" wp14:editId="59DF20EB">
            <wp:extent cx="3810000" cy="2540000"/>
            <wp:effectExtent l="0" t="0" r="8255" b="0"/>
            <wp:docPr id="1293631342" name="Picture 1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31342" name="Picture 11" descr="A graph of a graph&#10;&#10;Description automatically generated"/>
                    <pic:cNvPicPr/>
                  </pic:nvPicPr>
                  <pic:blipFill>
                    <a:blip r:embed="rId35"/>
                    <a:stretch>
                      <a:fillRect/>
                    </a:stretch>
                  </pic:blipFill>
                  <pic:spPr>
                    <a:xfrm>
                      <a:off x="0" y="0"/>
                      <a:ext cx="3810000" cy="2540000"/>
                    </a:xfrm>
                    <a:prstGeom prst="rect">
                      <a:avLst/>
                    </a:prstGeom>
                  </pic:spPr>
                </pic:pic>
              </a:graphicData>
            </a:graphic>
          </wp:inline>
        </w:drawing>
      </w:r>
    </w:p>
    <w:p w14:paraId="0A40FB84" w14:textId="5341D281" w:rsidR="00942A4E" w:rsidRDefault="00C10107" w:rsidP="00860111">
      <w:pPr>
        <w:pStyle w:val="Caption"/>
      </w:pPr>
      <w:r>
        <w:t xml:space="preserve">Figure </w:t>
      </w:r>
      <w:r>
        <w:fldChar w:fldCharType="begin"/>
      </w:r>
      <w:r>
        <w:instrText xml:space="preserve"> SEQ Figure \* ARABIC </w:instrText>
      </w:r>
      <w:r>
        <w:fldChar w:fldCharType="separate"/>
      </w:r>
      <w:r>
        <w:rPr>
          <w:noProof/>
        </w:rPr>
        <w:t>20</w:t>
      </w:r>
      <w:r>
        <w:fldChar w:fldCharType="end"/>
      </w:r>
      <w:r>
        <w:t xml:space="preserve">: </w:t>
      </w:r>
      <w:proofErr w:type="spellStart"/>
      <w:r>
        <w:t>XGBoost</w:t>
      </w:r>
      <w:proofErr w:type="spellEnd"/>
      <w:r>
        <w:t xml:space="preserve"> Precision Recall</w:t>
      </w:r>
    </w:p>
    <w:p w14:paraId="178BBAF1" w14:textId="77777777" w:rsidR="00893E37" w:rsidRPr="00942A4E" w:rsidRDefault="000A3EE3" w:rsidP="00C23C1A">
      <w:pPr>
        <w:pStyle w:val="ListParagraph"/>
        <w:numPr>
          <w:ilvl w:val="2"/>
          <w:numId w:val="34"/>
        </w:numPr>
        <w:rPr>
          <w:b/>
        </w:rPr>
      </w:pPr>
      <w:r w:rsidRPr="00942A4E">
        <w:rPr>
          <w:b/>
        </w:rPr>
        <w:lastRenderedPageBreak/>
        <w:t>Receiver Operating Characteristic (ROC) Curve</w:t>
      </w:r>
    </w:p>
    <w:p w14:paraId="76FF92ED" w14:textId="69E67881" w:rsidR="00893E37" w:rsidRDefault="00893E37" w:rsidP="00893E37">
      <w:r w:rsidRPr="00893E37">
        <w:t xml:space="preserve">The ROC curves show that Logistic Regression (AUC = 0.94) has slightly lower discriminatory ability compared to Random Forest and </w:t>
      </w:r>
      <w:proofErr w:type="spellStart"/>
      <w:r w:rsidRPr="00893E37">
        <w:t>XGBoost</w:t>
      </w:r>
      <w:proofErr w:type="spellEnd"/>
      <w:r w:rsidRPr="00893E37">
        <w:t xml:space="preserve"> (both AUC = 0.98), with the latter two models demonstrating near-perfect classification performance.</w:t>
      </w:r>
    </w:p>
    <w:p w14:paraId="50F0F6C3" w14:textId="77777777" w:rsidR="00C10107" w:rsidRDefault="00BA1022" w:rsidP="00C10107">
      <w:pPr>
        <w:keepNext/>
      </w:pPr>
      <w:r w:rsidRPr="00BA1022">
        <w:drawing>
          <wp:inline distT="0" distB="0" distL="0" distR="0" wp14:anchorId="5EE3961A" wp14:editId="5CDC0C5B">
            <wp:extent cx="3810000" cy="2540000"/>
            <wp:effectExtent l="0" t="0" r="0" b="0"/>
            <wp:docPr id="1902006305" name="Picture 14" descr="A graph of a logistic regr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06305" name="Picture 14" descr="A graph of a logistic regression&#10;&#10;Description automatically generated"/>
                    <pic:cNvPicPr/>
                  </pic:nvPicPr>
                  <pic:blipFill>
                    <a:blip r:embed="rId36"/>
                    <a:stretch>
                      <a:fillRect/>
                    </a:stretch>
                  </pic:blipFill>
                  <pic:spPr>
                    <a:xfrm>
                      <a:off x="0" y="0"/>
                      <a:ext cx="3810000" cy="2540000"/>
                    </a:xfrm>
                    <a:prstGeom prst="rect">
                      <a:avLst/>
                    </a:prstGeom>
                  </pic:spPr>
                </pic:pic>
              </a:graphicData>
            </a:graphic>
          </wp:inline>
        </w:drawing>
      </w:r>
    </w:p>
    <w:p w14:paraId="4B676A36" w14:textId="017DAB14" w:rsidR="00BA1022" w:rsidRDefault="00C10107" w:rsidP="00C10107">
      <w:pPr>
        <w:pStyle w:val="Caption"/>
      </w:pPr>
      <w:r>
        <w:t xml:space="preserve">Figure </w:t>
      </w:r>
      <w:r>
        <w:fldChar w:fldCharType="begin"/>
      </w:r>
      <w:r>
        <w:instrText xml:space="preserve"> SEQ Figure \* ARABIC </w:instrText>
      </w:r>
      <w:r>
        <w:fldChar w:fldCharType="separate"/>
      </w:r>
      <w:r>
        <w:rPr>
          <w:noProof/>
        </w:rPr>
        <w:t>21</w:t>
      </w:r>
      <w:r>
        <w:fldChar w:fldCharType="end"/>
      </w:r>
      <w:r>
        <w:t>: Logistic ROC Curve</w:t>
      </w:r>
    </w:p>
    <w:p w14:paraId="6252A406" w14:textId="77777777" w:rsidR="00C10107" w:rsidRDefault="005307B6" w:rsidP="00C10107">
      <w:pPr>
        <w:keepNext/>
      </w:pPr>
      <w:r w:rsidRPr="005307B6">
        <w:drawing>
          <wp:inline distT="0" distB="0" distL="0" distR="0" wp14:anchorId="70F5B35B" wp14:editId="0A20A870">
            <wp:extent cx="3810000" cy="2540000"/>
            <wp:effectExtent l="0" t="0" r="0" b="0"/>
            <wp:docPr id="1484297722" name="Picture 13" descr="A graph of a forest roc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97722" name="Picture 13" descr="A graph of a forest roc curve&#10;&#10;Description automatically generated"/>
                    <pic:cNvPicPr/>
                  </pic:nvPicPr>
                  <pic:blipFill>
                    <a:blip r:embed="rId37"/>
                    <a:stretch>
                      <a:fillRect/>
                    </a:stretch>
                  </pic:blipFill>
                  <pic:spPr>
                    <a:xfrm>
                      <a:off x="0" y="0"/>
                      <a:ext cx="3810000" cy="2540000"/>
                    </a:xfrm>
                    <a:prstGeom prst="rect">
                      <a:avLst/>
                    </a:prstGeom>
                  </pic:spPr>
                </pic:pic>
              </a:graphicData>
            </a:graphic>
          </wp:inline>
        </w:drawing>
      </w:r>
    </w:p>
    <w:p w14:paraId="0BCE5D69" w14:textId="2BCB1B0D" w:rsidR="001F3FCB" w:rsidRDefault="00C10107" w:rsidP="00C10107">
      <w:pPr>
        <w:pStyle w:val="Caption"/>
      </w:pPr>
      <w:r>
        <w:t xml:space="preserve">Figure </w:t>
      </w:r>
      <w:r>
        <w:fldChar w:fldCharType="begin"/>
      </w:r>
      <w:r>
        <w:instrText xml:space="preserve"> SEQ Figure \* ARABIC </w:instrText>
      </w:r>
      <w:r>
        <w:fldChar w:fldCharType="separate"/>
      </w:r>
      <w:r>
        <w:rPr>
          <w:noProof/>
        </w:rPr>
        <w:t>22</w:t>
      </w:r>
      <w:r>
        <w:fldChar w:fldCharType="end"/>
      </w:r>
      <w:r>
        <w:t>: Random Forest ROC Curve</w:t>
      </w:r>
    </w:p>
    <w:p w14:paraId="42373B35" w14:textId="77777777" w:rsidR="00C10107" w:rsidRDefault="001F3FCB" w:rsidP="00C10107">
      <w:pPr>
        <w:keepNext/>
      </w:pPr>
      <w:r w:rsidRPr="001F3FCB">
        <w:lastRenderedPageBreak/>
        <w:drawing>
          <wp:inline distT="0" distB="0" distL="0" distR="0" wp14:anchorId="1D7442A3" wp14:editId="3211942D">
            <wp:extent cx="3810000" cy="2540000"/>
            <wp:effectExtent l="0" t="0" r="0" b="0"/>
            <wp:docPr id="391507276" name="Picture 12" descr="A graph of a positive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07276" name="Picture 12" descr="A graph of a positive rate&#10;&#10;Description automatically generated"/>
                    <pic:cNvPicPr/>
                  </pic:nvPicPr>
                  <pic:blipFill>
                    <a:blip r:embed="rId38"/>
                    <a:stretch>
                      <a:fillRect/>
                    </a:stretch>
                  </pic:blipFill>
                  <pic:spPr>
                    <a:xfrm>
                      <a:off x="0" y="0"/>
                      <a:ext cx="3810000" cy="2540000"/>
                    </a:xfrm>
                    <a:prstGeom prst="rect">
                      <a:avLst/>
                    </a:prstGeom>
                  </pic:spPr>
                </pic:pic>
              </a:graphicData>
            </a:graphic>
          </wp:inline>
        </w:drawing>
      </w:r>
    </w:p>
    <w:p w14:paraId="296F52EA" w14:textId="7D29C3C0" w:rsidR="0072194E" w:rsidRDefault="00C10107" w:rsidP="00C10107">
      <w:pPr>
        <w:pStyle w:val="Caption"/>
      </w:pPr>
      <w:r>
        <w:t xml:space="preserve">Figure </w:t>
      </w:r>
      <w:r>
        <w:fldChar w:fldCharType="begin"/>
      </w:r>
      <w:r>
        <w:instrText xml:space="preserve"> SEQ Figure \* ARABIC </w:instrText>
      </w:r>
      <w:r>
        <w:fldChar w:fldCharType="separate"/>
      </w:r>
      <w:r>
        <w:rPr>
          <w:noProof/>
        </w:rPr>
        <w:t>23</w:t>
      </w:r>
      <w:r>
        <w:fldChar w:fldCharType="end"/>
      </w:r>
      <w:r>
        <w:t xml:space="preserve">: </w:t>
      </w:r>
      <w:proofErr w:type="spellStart"/>
      <w:r>
        <w:t>XGBoost</w:t>
      </w:r>
      <w:proofErr w:type="spellEnd"/>
      <w:r>
        <w:t xml:space="preserve"> ROC Curve</w:t>
      </w:r>
    </w:p>
    <w:p w14:paraId="16FA5C1C" w14:textId="5191DC2E" w:rsidR="00151A17" w:rsidRDefault="00C23C1A" w:rsidP="00C23C1A">
      <w:pPr>
        <w:pStyle w:val="Heading3"/>
      </w:pPr>
      <w:bookmarkStart w:id="19" w:name="_Toc183177923"/>
      <w:r>
        <w:t>5.5</w:t>
      </w:r>
      <w:r>
        <w:tab/>
      </w:r>
      <w:r w:rsidR="008E2DA7">
        <w:t>SHAP Analysis</w:t>
      </w:r>
      <w:bookmarkEnd w:id="19"/>
    </w:p>
    <w:p w14:paraId="2AB05396" w14:textId="77777777" w:rsidR="00243F38" w:rsidRDefault="00E8515E" w:rsidP="00E8515E">
      <w:r w:rsidRPr="00E8515E">
        <w:t>To understand the impact of each feature on the model’s predictions, SHAP (</w:t>
      </w:r>
      <w:proofErr w:type="spellStart"/>
      <w:r w:rsidRPr="00E8515E">
        <w:t>SHapley</w:t>
      </w:r>
      <w:proofErr w:type="spellEnd"/>
      <w:r w:rsidRPr="00E8515E">
        <w:t xml:space="preserve"> Additive </w:t>
      </w:r>
      <w:proofErr w:type="spellStart"/>
      <w:r w:rsidRPr="00E8515E">
        <w:t>exPlanations</w:t>
      </w:r>
      <w:proofErr w:type="spellEnd"/>
      <w:r w:rsidRPr="00E8515E">
        <w:t>) values were calculated. This method provides insights into how each feature contributes to the prediction for each individual sample.</w:t>
      </w:r>
      <w:r w:rsidR="00243F38">
        <w:t xml:space="preserve"> </w:t>
      </w:r>
    </w:p>
    <w:p w14:paraId="0F58B195" w14:textId="06480216" w:rsidR="00E8515E" w:rsidRDefault="00243F38" w:rsidP="00E8515E">
      <w:proofErr w:type="spellStart"/>
      <w:r>
        <w:t>XGBoost</w:t>
      </w:r>
      <w:proofErr w:type="spellEnd"/>
      <w:r>
        <w:t xml:space="preserve"> Model is used for the SHAP analysis. </w:t>
      </w:r>
      <w:r w:rsidR="00893E37">
        <w:t xml:space="preserve">This is because as shown in the model evaluation, the performance was </w:t>
      </w:r>
      <w:r w:rsidR="005C1BFF">
        <w:t>the best</w:t>
      </w:r>
      <w:r w:rsidR="00893E37">
        <w:t xml:space="preserve"> across all the metrics measured.</w:t>
      </w:r>
      <w:r w:rsidR="00485E90">
        <w:t xml:space="preserve"> SHAP analysis also </w:t>
      </w:r>
      <w:r w:rsidR="00763F5C">
        <w:t>represents</w:t>
      </w:r>
      <w:r w:rsidR="00485E90">
        <w:t xml:space="preserve"> global data </w:t>
      </w:r>
      <w:r w:rsidR="00763F5C">
        <w:t xml:space="preserve">patterns better, and </w:t>
      </w:r>
      <w:r w:rsidR="00924403">
        <w:t>great</w:t>
      </w:r>
      <w:r w:rsidR="00763F5C">
        <w:t xml:space="preserve"> </w:t>
      </w:r>
      <w:r w:rsidR="00924403">
        <w:t>to use</w:t>
      </w:r>
      <w:r w:rsidR="00ED16BF">
        <w:t xml:space="preserve"> if there is no limitation on computational resources.</w:t>
      </w:r>
    </w:p>
    <w:p w14:paraId="529DC5B1" w14:textId="77777777" w:rsidR="00A44347" w:rsidRPr="00E8515E" w:rsidRDefault="00A44347" w:rsidP="00E8515E"/>
    <w:p w14:paraId="4B0FBDA6" w14:textId="27F4379C" w:rsidR="002B6FF5" w:rsidRDefault="002B6FF5" w:rsidP="002B6FF5">
      <w:pPr>
        <w:pStyle w:val="ListParagraph"/>
        <w:numPr>
          <w:ilvl w:val="2"/>
          <w:numId w:val="47"/>
        </w:numPr>
        <w:rPr>
          <w:b/>
          <w:bCs/>
        </w:rPr>
      </w:pPr>
      <w:r w:rsidRPr="002B6FF5">
        <w:rPr>
          <w:b/>
          <w:bCs/>
        </w:rPr>
        <w:t>Summary</w:t>
      </w:r>
    </w:p>
    <w:p w14:paraId="5719339B" w14:textId="3E399271" w:rsidR="002B6FF5" w:rsidRPr="002B6FF5" w:rsidRDefault="002B6FF5" w:rsidP="002B6FF5">
      <w:pPr>
        <w:rPr>
          <w:b/>
          <w:bCs/>
        </w:rPr>
      </w:pPr>
      <w:r w:rsidRPr="00763D8F">
        <w:t xml:space="preserve">This SHAP summary plot shows the impact of each feature on the model’s output, with the </w:t>
      </w:r>
      <w:proofErr w:type="spellStart"/>
      <w:r w:rsidRPr="00763D8F">
        <w:t>color</w:t>
      </w:r>
      <w:proofErr w:type="spellEnd"/>
      <w:r w:rsidRPr="00763D8F">
        <w:t xml:space="preserve"> gradient representing feature values (high in red, low in blue), highlighting how variations in features like physical activity and weight influence predictions.</w:t>
      </w:r>
    </w:p>
    <w:p w14:paraId="561B1F49" w14:textId="77777777" w:rsidR="00E8515E" w:rsidRDefault="00E8515E" w:rsidP="00E8515E"/>
    <w:p w14:paraId="0087A0DE" w14:textId="77777777" w:rsidR="00C10107" w:rsidRDefault="0040775C" w:rsidP="00C10107">
      <w:pPr>
        <w:keepNext/>
      </w:pPr>
      <w:r w:rsidRPr="0040775C">
        <w:lastRenderedPageBreak/>
        <w:drawing>
          <wp:inline distT="0" distB="0" distL="0" distR="0" wp14:anchorId="00E7859E" wp14:editId="041EB152">
            <wp:extent cx="3841796" cy="3640102"/>
            <wp:effectExtent l="0" t="0" r="0" b="5080"/>
            <wp:docPr id="27821869"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1869" name="Picture 1" descr="A graph of different colored lines&#10;&#10;Description automatically generated with medium confidence"/>
                    <pic:cNvPicPr/>
                  </pic:nvPicPr>
                  <pic:blipFill>
                    <a:blip r:embed="rId39"/>
                    <a:stretch>
                      <a:fillRect/>
                    </a:stretch>
                  </pic:blipFill>
                  <pic:spPr>
                    <a:xfrm>
                      <a:off x="0" y="0"/>
                      <a:ext cx="3863447" cy="3660617"/>
                    </a:xfrm>
                    <a:prstGeom prst="rect">
                      <a:avLst/>
                    </a:prstGeom>
                  </pic:spPr>
                </pic:pic>
              </a:graphicData>
            </a:graphic>
          </wp:inline>
        </w:drawing>
      </w:r>
    </w:p>
    <w:p w14:paraId="123C6050" w14:textId="09E7A8E1" w:rsidR="0040775C" w:rsidRDefault="00C10107" w:rsidP="00C10107">
      <w:pPr>
        <w:pStyle w:val="Caption"/>
      </w:pPr>
      <w:r>
        <w:t xml:space="preserve">Figure </w:t>
      </w:r>
      <w:r>
        <w:fldChar w:fldCharType="begin"/>
      </w:r>
      <w:r>
        <w:instrText xml:space="preserve"> SEQ Figure \* ARABIC </w:instrText>
      </w:r>
      <w:r>
        <w:fldChar w:fldCharType="separate"/>
      </w:r>
      <w:r>
        <w:rPr>
          <w:noProof/>
        </w:rPr>
        <w:t>24</w:t>
      </w:r>
      <w:r>
        <w:fldChar w:fldCharType="end"/>
      </w:r>
      <w:r>
        <w:t>: SHAP Summary</w:t>
      </w:r>
    </w:p>
    <w:p w14:paraId="7A91C740" w14:textId="223651CB" w:rsidR="00763D8F" w:rsidRPr="00763D8F" w:rsidRDefault="00763D8F" w:rsidP="00763D8F">
      <w:r>
        <w:t xml:space="preserve"> </w:t>
      </w:r>
    </w:p>
    <w:p w14:paraId="7976FFEF" w14:textId="7A055B79" w:rsidR="002B6FF5" w:rsidRPr="002B6FF5" w:rsidRDefault="002B6FF5" w:rsidP="002B6FF5">
      <w:pPr>
        <w:pStyle w:val="ListParagraph"/>
        <w:numPr>
          <w:ilvl w:val="2"/>
          <w:numId w:val="47"/>
        </w:numPr>
        <w:rPr>
          <w:b/>
          <w:bCs/>
        </w:rPr>
      </w:pPr>
      <w:r w:rsidRPr="002B6FF5">
        <w:rPr>
          <w:b/>
          <w:bCs/>
        </w:rPr>
        <w:t>Feature Importance</w:t>
      </w:r>
    </w:p>
    <w:p w14:paraId="00BE9A4C" w14:textId="58ABCA8A" w:rsidR="002B6FF5" w:rsidRPr="002B6FF5" w:rsidRDefault="002B6FF5" w:rsidP="002B6FF5">
      <w:r w:rsidRPr="0000146B">
        <w:t>Th</w:t>
      </w:r>
      <w:r>
        <w:t>e</w:t>
      </w:r>
      <w:r w:rsidRPr="0000146B">
        <w:t xml:space="preserve"> bar graph </w:t>
      </w:r>
      <w:r>
        <w:t xml:space="preserve">below </w:t>
      </w:r>
      <w:r w:rsidRPr="0000146B">
        <w:t>displays the SHAP (</w:t>
      </w:r>
      <w:proofErr w:type="spellStart"/>
      <w:r w:rsidRPr="0000146B">
        <w:t>SHapley</w:t>
      </w:r>
      <w:proofErr w:type="spellEnd"/>
      <w:r w:rsidRPr="0000146B">
        <w:t xml:space="preserve"> Additive </w:t>
      </w:r>
      <w:proofErr w:type="spellStart"/>
      <w:r w:rsidRPr="0000146B">
        <w:t>exPlanations</w:t>
      </w:r>
      <w:proofErr w:type="spellEnd"/>
      <w:r w:rsidRPr="0000146B">
        <w:t>) feature importance values, highlighting how much each feature contributes to the model’s predictions. The most impactful features include physical activity level, weight, and stress level, indicating their strong influence on the output of the diabetes prediction model.</w:t>
      </w:r>
    </w:p>
    <w:p w14:paraId="3BAC4052" w14:textId="77777777" w:rsidR="00C10107" w:rsidRDefault="00442F29" w:rsidP="00C10107">
      <w:pPr>
        <w:keepNext/>
      </w:pPr>
      <w:r w:rsidRPr="00442F29">
        <w:lastRenderedPageBreak/>
        <w:drawing>
          <wp:inline distT="0" distB="0" distL="0" distR="0" wp14:anchorId="4841CE99" wp14:editId="1B8FFA36">
            <wp:extent cx="3460247" cy="3320791"/>
            <wp:effectExtent l="0" t="0" r="0" b="0"/>
            <wp:docPr id="1267704935" name="Picture 2" descr="A bar graph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04935" name="Picture 2" descr="A bar graph with blue and black text&#10;&#10;Description automatically generated"/>
                    <pic:cNvPicPr/>
                  </pic:nvPicPr>
                  <pic:blipFill>
                    <a:blip r:embed="rId40"/>
                    <a:stretch>
                      <a:fillRect/>
                    </a:stretch>
                  </pic:blipFill>
                  <pic:spPr>
                    <a:xfrm>
                      <a:off x="0" y="0"/>
                      <a:ext cx="3476973" cy="3336843"/>
                    </a:xfrm>
                    <a:prstGeom prst="rect">
                      <a:avLst/>
                    </a:prstGeom>
                  </pic:spPr>
                </pic:pic>
              </a:graphicData>
            </a:graphic>
          </wp:inline>
        </w:drawing>
      </w:r>
    </w:p>
    <w:p w14:paraId="6E23067C" w14:textId="664984A7" w:rsidR="00442F29" w:rsidRDefault="00C10107" w:rsidP="00C10107">
      <w:pPr>
        <w:pStyle w:val="Caption"/>
      </w:pPr>
      <w:r>
        <w:t xml:space="preserve">Figure </w:t>
      </w:r>
      <w:r>
        <w:fldChar w:fldCharType="begin"/>
      </w:r>
      <w:r>
        <w:instrText xml:space="preserve"> SEQ Figure \* ARABIC </w:instrText>
      </w:r>
      <w:r>
        <w:fldChar w:fldCharType="separate"/>
      </w:r>
      <w:r>
        <w:rPr>
          <w:noProof/>
        </w:rPr>
        <w:t>25</w:t>
      </w:r>
      <w:r>
        <w:fldChar w:fldCharType="end"/>
      </w:r>
      <w:r>
        <w:t>: SHAP Importance</w:t>
      </w:r>
    </w:p>
    <w:p w14:paraId="5F85EF2D" w14:textId="77777777" w:rsidR="0000146B" w:rsidRDefault="0000146B" w:rsidP="00442F29"/>
    <w:p w14:paraId="308A6C67" w14:textId="452F8E69" w:rsidR="00B377E0" w:rsidRPr="002B6FF5" w:rsidRDefault="002B6FF5" w:rsidP="002B6FF5">
      <w:pPr>
        <w:pStyle w:val="ListParagraph"/>
        <w:numPr>
          <w:ilvl w:val="2"/>
          <w:numId w:val="47"/>
        </w:numPr>
        <w:rPr>
          <w:b/>
          <w:bCs/>
        </w:rPr>
      </w:pPr>
      <w:r w:rsidRPr="002B6FF5">
        <w:rPr>
          <w:b/>
          <w:bCs/>
        </w:rPr>
        <w:t>Key Insights</w:t>
      </w:r>
    </w:p>
    <w:p w14:paraId="7E21AA97" w14:textId="340303F3" w:rsidR="009E7DD8" w:rsidRPr="009E7DD8" w:rsidRDefault="009E7DD8" w:rsidP="002B6FF5">
      <w:pPr>
        <w:pStyle w:val="ListParagraph"/>
        <w:numPr>
          <w:ilvl w:val="0"/>
          <w:numId w:val="45"/>
        </w:numPr>
      </w:pPr>
      <w:r w:rsidRPr="009E7DD8">
        <w:t>Performance Comparison:</w:t>
      </w:r>
    </w:p>
    <w:p w14:paraId="6C9A5040" w14:textId="1C4C8F69" w:rsidR="009E7DD8" w:rsidRPr="009E7DD8" w:rsidRDefault="009E7DD8" w:rsidP="002B6FF5">
      <w:pPr>
        <w:pStyle w:val="ListParagraph"/>
        <w:numPr>
          <w:ilvl w:val="1"/>
          <w:numId w:val="30"/>
        </w:numPr>
      </w:pPr>
      <w:proofErr w:type="spellStart"/>
      <w:r w:rsidRPr="009E7DD8">
        <w:t>XGBoost</w:t>
      </w:r>
      <w:proofErr w:type="spellEnd"/>
      <w:r w:rsidRPr="009E7DD8">
        <w:t xml:space="preserve"> has the highest average ROC AUC (0.9812), closely followed by Random Forest (0.9801).</w:t>
      </w:r>
    </w:p>
    <w:p w14:paraId="77058894" w14:textId="6313C2B2" w:rsidR="009E7DD8" w:rsidRDefault="009E7DD8" w:rsidP="002B6FF5">
      <w:pPr>
        <w:pStyle w:val="ListParagraph"/>
        <w:numPr>
          <w:ilvl w:val="1"/>
          <w:numId w:val="30"/>
        </w:numPr>
      </w:pPr>
      <w:r w:rsidRPr="009E7DD8">
        <w:t>Logistic Regression has a lower average ROC AUC (0.9463) compared to the ensemble methods.</w:t>
      </w:r>
    </w:p>
    <w:p w14:paraId="0836B6D1" w14:textId="77777777" w:rsidR="00B377E0" w:rsidRPr="009E7DD8" w:rsidRDefault="00B377E0" w:rsidP="00B377E0">
      <w:pPr>
        <w:pStyle w:val="ListParagraph"/>
      </w:pPr>
    </w:p>
    <w:p w14:paraId="2A55942C" w14:textId="408A1FCD" w:rsidR="009E7DD8" w:rsidRPr="009E7DD8" w:rsidRDefault="009E7DD8" w:rsidP="002B6FF5">
      <w:pPr>
        <w:pStyle w:val="ListParagraph"/>
        <w:numPr>
          <w:ilvl w:val="0"/>
          <w:numId w:val="45"/>
        </w:numPr>
      </w:pPr>
      <w:r w:rsidRPr="009E7DD8">
        <w:t>Consistency:</w:t>
      </w:r>
    </w:p>
    <w:p w14:paraId="30221FF2" w14:textId="5A97ADF6" w:rsidR="009E7DD8" w:rsidRPr="009E7DD8" w:rsidRDefault="009E7DD8" w:rsidP="002B6FF5">
      <w:pPr>
        <w:pStyle w:val="ListParagraph"/>
        <w:numPr>
          <w:ilvl w:val="1"/>
          <w:numId w:val="30"/>
        </w:numPr>
      </w:pPr>
      <w:proofErr w:type="spellStart"/>
      <w:r w:rsidRPr="009E7DD8">
        <w:t>XGBoost</w:t>
      </w:r>
      <w:proofErr w:type="spellEnd"/>
      <w:r w:rsidRPr="009E7DD8">
        <w:t xml:space="preserve"> exhibits the lowest standard deviation (0.0024), indicating the most consistent performance across folds.</w:t>
      </w:r>
    </w:p>
    <w:p w14:paraId="28305717" w14:textId="087C7C6E" w:rsidR="009E7DD8" w:rsidRPr="009E7DD8" w:rsidRDefault="009E7DD8" w:rsidP="002B6FF5">
      <w:pPr>
        <w:pStyle w:val="ListParagraph"/>
        <w:numPr>
          <w:ilvl w:val="1"/>
          <w:numId w:val="30"/>
        </w:numPr>
      </w:pPr>
      <w:r w:rsidRPr="009E7DD8">
        <w:t>Random Forest and Logistic Regression have slightly higher standard deviations but still demonstrate good consistency.</w:t>
      </w:r>
    </w:p>
    <w:p w14:paraId="6189CE77" w14:textId="79114936" w:rsidR="009E7DD8" w:rsidRPr="009E7DD8" w:rsidRDefault="009E7DD8" w:rsidP="002B6FF5">
      <w:pPr>
        <w:pStyle w:val="ListParagraph"/>
        <w:numPr>
          <w:ilvl w:val="0"/>
          <w:numId w:val="45"/>
        </w:numPr>
      </w:pPr>
      <w:r w:rsidRPr="009E7DD8">
        <w:t>Range of Performance:</w:t>
      </w:r>
    </w:p>
    <w:p w14:paraId="7EC2A583" w14:textId="6982B373" w:rsidR="009E7DD8" w:rsidRPr="009E7DD8" w:rsidRDefault="009E7DD8" w:rsidP="002B6FF5">
      <w:pPr>
        <w:pStyle w:val="ListParagraph"/>
        <w:numPr>
          <w:ilvl w:val="1"/>
          <w:numId w:val="30"/>
        </w:numPr>
      </w:pPr>
      <w:r w:rsidRPr="009E7DD8">
        <w:t xml:space="preserve">Random Forest and </w:t>
      </w:r>
      <w:proofErr w:type="spellStart"/>
      <w:r w:rsidRPr="009E7DD8">
        <w:t>XGBoost</w:t>
      </w:r>
      <w:proofErr w:type="spellEnd"/>
      <w:r w:rsidRPr="009E7DD8">
        <w:t xml:space="preserve"> have similar ranges between their minimum and maximum ROC AUC scores, showcasing reliable performance.</w:t>
      </w:r>
    </w:p>
    <w:p w14:paraId="0C547D37" w14:textId="3B415019" w:rsidR="009E7DD8" w:rsidRPr="009E7DD8" w:rsidRDefault="009E7DD8" w:rsidP="002B6FF5">
      <w:pPr>
        <w:pStyle w:val="ListParagraph"/>
        <w:numPr>
          <w:ilvl w:val="1"/>
          <w:numId w:val="30"/>
        </w:numPr>
      </w:pPr>
      <w:r w:rsidRPr="009E7DD8">
        <w:t>Logistic Regression has a narrower range but operates at a lower performance level.</w:t>
      </w:r>
    </w:p>
    <w:p w14:paraId="34E636B4" w14:textId="77777777" w:rsidR="00EF3CE3" w:rsidRDefault="00EF3CE3" w:rsidP="00942A4E"/>
    <w:p w14:paraId="48950D7C" w14:textId="77777777" w:rsidR="00860111" w:rsidRPr="008056EF" w:rsidRDefault="00860111" w:rsidP="00942A4E"/>
    <w:p w14:paraId="23E07F1B" w14:textId="1EB8C69F" w:rsidR="00A0220F" w:rsidRDefault="00250CE1" w:rsidP="002B6FF5">
      <w:pPr>
        <w:pStyle w:val="Heading2"/>
        <w:numPr>
          <w:ilvl w:val="0"/>
          <w:numId w:val="38"/>
        </w:numPr>
      </w:pPr>
      <w:bookmarkStart w:id="20" w:name="_Toc183177924"/>
      <w:r>
        <w:lastRenderedPageBreak/>
        <w:t>Summary of Insights</w:t>
      </w:r>
      <w:bookmarkEnd w:id="20"/>
    </w:p>
    <w:p w14:paraId="2D56FBB3" w14:textId="77777777" w:rsidR="00720655" w:rsidRDefault="006E2887" w:rsidP="002B6FF5">
      <w:pPr>
        <w:pStyle w:val="ListParagraph"/>
        <w:numPr>
          <w:ilvl w:val="1"/>
          <w:numId w:val="38"/>
        </w:numPr>
        <w:rPr>
          <w:b/>
          <w:bCs/>
        </w:rPr>
      </w:pPr>
      <w:r w:rsidRPr="00FD392D">
        <w:rPr>
          <w:b/>
          <w:bCs/>
        </w:rPr>
        <w:t xml:space="preserve">Key </w:t>
      </w:r>
      <w:r w:rsidR="00EB1C51" w:rsidRPr="00FD392D">
        <w:rPr>
          <w:b/>
          <w:bCs/>
        </w:rPr>
        <w:t>insights</w:t>
      </w:r>
    </w:p>
    <w:p w14:paraId="31D0C35A" w14:textId="22793A8A" w:rsidR="00D502F5" w:rsidRDefault="0049136B" w:rsidP="00D502F5">
      <w:pPr>
        <w:rPr>
          <w:b/>
          <w:bCs/>
        </w:rPr>
      </w:pPr>
      <w:r>
        <w:rPr>
          <w:b/>
          <w:bCs/>
        </w:rPr>
        <w:t>Base Data Insights</w:t>
      </w:r>
    </w:p>
    <w:p w14:paraId="6A3B9B8D" w14:textId="01787ADE" w:rsidR="00450391" w:rsidRPr="00A0095C" w:rsidRDefault="00F00E9A" w:rsidP="002B6FF5">
      <w:pPr>
        <w:numPr>
          <w:ilvl w:val="0"/>
          <w:numId w:val="18"/>
        </w:numPr>
        <w:spacing w:before="100" w:beforeAutospacing="1" w:after="100" w:afterAutospacing="1" w:line="240" w:lineRule="auto"/>
      </w:pPr>
      <w:r w:rsidRPr="00A0095C">
        <w:t>Most of the</w:t>
      </w:r>
      <w:r w:rsidR="00450391" w:rsidRPr="00A0095C">
        <w:t xml:space="preserve"> population is </w:t>
      </w:r>
      <w:r w:rsidR="00450391" w:rsidRPr="00A0095C">
        <w:rPr>
          <w:b/>
          <w:bCs/>
        </w:rPr>
        <w:t>male</w:t>
      </w:r>
      <w:r w:rsidR="00450391" w:rsidRPr="00A0095C">
        <w:t>.</w:t>
      </w:r>
    </w:p>
    <w:p w14:paraId="0BCB4EEF" w14:textId="5FA402F5" w:rsidR="00450391" w:rsidRDefault="00450391" w:rsidP="002B6FF5">
      <w:pPr>
        <w:numPr>
          <w:ilvl w:val="0"/>
          <w:numId w:val="18"/>
        </w:numPr>
        <w:spacing w:before="100" w:beforeAutospacing="1" w:after="100" w:afterAutospacing="1" w:line="240" w:lineRule="auto"/>
      </w:pPr>
      <w:r>
        <w:t xml:space="preserve">Diet type, star sign, </w:t>
      </w:r>
      <w:r w:rsidR="002633D4">
        <w:t>stress level</w:t>
      </w:r>
      <w:r w:rsidR="002633D4">
        <w:t xml:space="preserve">, </w:t>
      </w:r>
      <w:r>
        <w:t xml:space="preserve">and social media usage are evenly distributed </w:t>
      </w:r>
      <w:r w:rsidR="00884579">
        <w:t xml:space="preserve">so </w:t>
      </w:r>
      <w:r w:rsidR="00D32447">
        <w:t>very little</w:t>
      </w:r>
      <w:r w:rsidR="00884579">
        <w:t xml:space="preserve"> </w:t>
      </w:r>
      <w:r w:rsidR="00D32447">
        <w:t xml:space="preserve">variability </w:t>
      </w:r>
      <w:r w:rsidR="00884579">
        <w:t>is observe</w:t>
      </w:r>
      <w:r w:rsidR="000D53E4">
        <w:t>d.</w:t>
      </w:r>
    </w:p>
    <w:p w14:paraId="3FF06654" w14:textId="67DE844E" w:rsidR="00450391" w:rsidRPr="00A0095C" w:rsidRDefault="00450391" w:rsidP="002B6FF5">
      <w:pPr>
        <w:numPr>
          <w:ilvl w:val="0"/>
          <w:numId w:val="18"/>
        </w:numPr>
        <w:spacing w:before="100" w:beforeAutospacing="1" w:after="100" w:afterAutospacing="1" w:line="240" w:lineRule="auto"/>
      </w:pPr>
      <w:r w:rsidRPr="00A0095C">
        <w:t xml:space="preserve">A </w:t>
      </w:r>
      <w:r w:rsidRPr="00A0095C">
        <w:rPr>
          <w:b/>
          <w:bCs/>
        </w:rPr>
        <w:t>sedentary physical activity level</w:t>
      </w:r>
      <w:r w:rsidRPr="00A0095C">
        <w:t xml:space="preserve"> is predominant.</w:t>
      </w:r>
    </w:p>
    <w:p w14:paraId="44401B99" w14:textId="483BEC8B" w:rsidR="0049136B" w:rsidRDefault="00450391" w:rsidP="002B6FF5">
      <w:pPr>
        <w:numPr>
          <w:ilvl w:val="0"/>
          <w:numId w:val="18"/>
        </w:numPr>
        <w:spacing w:before="100" w:beforeAutospacing="1" w:after="100" w:afterAutospacing="1" w:line="240" w:lineRule="auto"/>
      </w:pPr>
      <w:r w:rsidRPr="00A0095C">
        <w:rPr>
          <w:b/>
          <w:bCs/>
        </w:rPr>
        <w:t>Heavy alcohol consumption</w:t>
      </w:r>
      <w:r w:rsidRPr="00A0095C">
        <w:t xml:space="preserve"> is the most prevalent behaviour.</w:t>
      </w:r>
    </w:p>
    <w:p w14:paraId="1B39AA45" w14:textId="0518C455" w:rsidR="000E336C" w:rsidRDefault="000E336C" w:rsidP="002B6FF5">
      <w:pPr>
        <w:numPr>
          <w:ilvl w:val="0"/>
          <w:numId w:val="18"/>
        </w:numPr>
        <w:spacing w:before="100" w:beforeAutospacing="1" w:after="100" w:afterAutospacing="1" w:line="240" w:lineRule="auto"/>
      </w:pPr>
      <w:r>
        <w:t xml:space="preserve">Most of the population has </w:t>
      </w:r>
      <w:r w:rsidRPr="000E336C">
        <w:rPr>
          <w:b/>
          <w:bCs/>
        </w:rPr>
        <w:t>diabetes</w:t>
      </w:r>
      <w:r>
        <w:t>.</w:t>
      </w:r>
    </w:p>
    <w:p w14:paraId="424A3607" w14:textId="00EC66D4" w:rsidR="003833F3" w:rsidRPr="00450391" w:rsidRDefault="003833F3" w:rsidP="002B6FF5">
      <w:pPr>
        <w:numPr>
          <w:ilvl w:val="0"/>
          <w:numId w:val="18"/>
        </w:numPr>
        <w:spacing w:before="100" w:beforeAutospacing="1" w:after="100" w:afterAutospacing="1" w:line="240" w:lineRule="auto"/>
      </w:pPr>
      <w:r>
        <w:t xml:space="preserve">Diabetes affects </w:t>
      </w:r>
      <w:r w:rsidR="00191759">
        <w:t xml:space="preserve">individuals across </w:t>
      </w:r>
      <w:r w:rsidR="00191759" w:rsidRPr="00191759">
        <w:rPr>
          <w:b/>
          <w:bCs/>
        </w:rPr>
        <w:t>all age groups</w:t>
      </w:r>
    </w:p>
    <w:p w14:paraId="57886C48" w14:textId="17FB9F83" w:rsidR="0049136B" w:rsidRPr="00D502F5" w:rsidRDefault="0049136B" w:rsidP="00D502F5">
      <w:pPr>
        <w:rPr>
          <w:b/>
          <w:bCs/>
        </w:rPr>
      </w:pPr>
      <w:r>
        <w:rPr>
          <w:b/>
          <w:bCs/>
        </w:rPr>
        <w:t>Advanced Data Insights</w:t>
      </w:r>
    </w:p>
    <w:p w14:paraId="2090C2E8" w14:textId="268AB1B9" w:rsidR="00720655" w:rsidRPr="0049136B" w:rsidRDefault="00720655" w:rsidP="00720655">
      <w:pPr>
        <w:pStyle w:val="ListParagraph"/>
        <w:ind w:left="520"/>
      </w:pPr>
      <w:r w:rsidRPr="0049136B">
        <w:t xml:space="preserve">Top </w:t>
      </w:r>
      <w:r w:rsidR="00E91E09" w:rsidRPr="0049136B">
        <w:t>6</w:t>
      </w:r>
      <w:r w:rsidRPr="0049136B">
        <w:t xml:space="preserve"> Predictors of Diabetes</w:t>
      </w:r>
    </w:p>
    <w:p w14:paraId="5F459405" w14:textId="0BB8CEED" w:rsidR="00720655" w:rsidRPr="0049136B" w:rsidRDefault="00E91E09" w:rsidP="002B6FF5">
      <w:pPr>
        <w:pStyle w:val="ListParagraph"/>
        <w:numPr>
          <w:ilvl w:val="0"/>
          <w:numId w:val="41"/>
        </w:numPr>
      </w:pPr>
      <w:r w:rsidRPr="0049136B">
        <w:t>P</w:t>
      </w:r>
      <w:r w:rsidR="00CA1BE9" w:rsidRPr="0049136B">
        <w:t>hysical activity level</w:t>
      </w:r>
    </w:p>
    <w:p w14:paraId="0EAE654E" w14:textId="7D422C91" w:rsidR="00720655" w:rsidRPr="0049136B" w:rsidRDefault="00E91E09" w:rsidP="002B6FF5">
      <w:pPr>
        <w:pStyle w:val="ListParagraph"/>
        <w:numPr>
          <w:ilvl w:val="0"/>
          <w:numId w:val="41"/>
        </w:numPr>
      </w:pPr>
      <w:r w:rsidRPr="0049136B">
        <w:t>W</w:t>
      </w:r>
      <w:r w:rsidR="00CA1BE9" w:rsidRPr="0049136B">
        <w:t>eight</w:t>
      </w:r>
    </w:p>
    <w:p w14:paraId="3699A5D1" w14:textId="24E7325A" w:rsidR="00720655" w:rsidRPr="0049136B" w:rsidRDefault="00E91E09" w:rsidP="002B6FF5">
      <w:pPr>
        <w:pStyle w:val="ListParagraph"/>
        <w:numPr>
          <w:ilvl w:val="0"/>
          <w:numId w:val="41"/>
        </w:numPr>
      </w:pPr>
      <w:r w:rsidRPr="0049136B">
        <w:t>S</w:t>
      </w:r>
      <w:r w:rsidR="00CA1BE9" w:rsidRPr="0049136B">
        <w:t>tress level</w:t>
      </w:r>
    </w:p>
    <w:p w14:paraId="66E4B00E" w14:textId="4F468EB9" w:rsidR="00720655" w:rsidRPr="0049136B" w:rsidRDefault="00E91E09" w:rsidP="002B6FF5">
      <w:pPr>
        <w:pStyle w:val="ListParagraph"/>
        <w:numPr>
          <w:ilvl w:val="0"/>
          <w:numId w:val="41"/>
        </w:numPr>
      </w:pPr>
      <w:r w:rsidRPr="0049136B">
        <w:t>F</w:t>
      </w:r>
      <w:r w:rsidR="00CA1BE9" w:rsidRPr="0049136B">
        <w:t>amily history of diabetes</w:t>
      </w:r>
    </w:p>
    <w:p w14:paraId="1BB5AC27" w14:textId="0283398B" w:rsidR="00FE560F" w:rsidRPr="0049136B" w:rsidRDefault="00CA1BE9" w:rsidP="002B6FF5">
      <w:pPr>
        <w:pStyle w:val="ListParagraph"/>
        <w:numPr>
          <w:ilvl w:val="0"/>
          <w:numId w:val="41"/>
        </w:numPr>
      </w:pPr>
      <w:r w:rsidRPr="0049136B">
        <w:t>BMI</w:t>
      </w:r>
    </w:p>
    <w:p w14:paraId="6B236892" w14:textId="4743B2BC" w:rsidR="00FE560F" w:rsidRPr="0049136B" w:rsidRDefault="00E91E09" w:rsidP="002B6FF5">
      <w:pPr>
        <w:pStyle w:val="ListParagraph"/>
        <w:numPr>
          <w:ilvl w:val="0"/>
          <w:numId w:val="41"/>
        </w:numPr>
      </w:pPr>
      <w:r w:rsidRPr="0049136B">
        <w:t>Alcohol consumption</w:t>
      </w:r>
    </w:p>
    <w:p w14:paraId="2C000659" w14:textId="77777777" w:rsidR="001B3074" w:rsidRDefault="001B3074" w:rsidP="00E91E09">
      <w:pPr>
        <w:pStyle w:val="ListParagraph"/>
        <w:ind w:left="880"/>
      </w:pPr>
    </w:p>
    <w:p w14:paraId="601E2D80" w14:textId="038BD583" w:rsidR="001B3074" w:rsidRPr="0049136B" w:rsidRDefault="00D502F5" w:rsidP="00D81368">
      <w:pPr>
        <w:rPr>
          <w:b/>
          <w:bCs/>
        </w:rPr>
      </w:pPr>
      <w:r w:rsidRPr="0049136B">
        <w:rPr>
          <w:b/>
          <w:bCs/>
        </w:rPr>
        <w:t>Model Evaluation Insights</w:t>
      </w:r>
    </w:p>
    <w:p w14:paraId="09109812" w14:textId="7BEBE03C" w:rsidR="00D81368" w:rsidRDefault="005F3328" w:rsidP="002B6FF5">
      <w:pPr>
        <w:pStyle w:val="ListParagraph"/>
        <w:numPr>
          <w:ilvl w:val="0"/>
          <w:numId w:val="30"/>
        </w:numPr>
      </w:pPr>
      <w:r w:rsidRPr="00D81368">
        <w:t xml:space="preserve">For the advanced techniques, Random Forest and </w:t>
      </w:r>
      <w:proofErr w:type="spellStart"/>
      <w:r w:rsidRPr="00D81368">
        <w:t>XGBoost</w:t>
      </w:r>
      <w:proofErr w:type="spellEnd"/>
      <w:r w:rsidRPr="00D81368">
        <w:t xml:space="preserve"> dominate in performance, making them ideal choices. </w:t>
      </w:r>
    </w:p>
    <w:p w14:paraId="22DAEA00" w14:textId="4B2FEFD5" w:rsidR="005F3328" w:rsidRPr="00D81368" w:rsidRDefault="005F3328" w:rsidP="002B6FF5">
      <w:pPr>
        <w:pStyle w:val="ListParagraph"/>
        <w:numPr>
          <w:ilvl w:val="0"/>
          <w:numId w:val="30"/>
        </w:numPr>
      </w:pPr>
      <w:r w:rsidRPr="00D81368">
        <w:t>Logistic Regression is only suitable if simplicity and computational efficiency are prioritised over accuracy.</w:t>
      </w:r>
    </w:p>
    <w:p w14:paraId="1A6D67FD" w14:textId="77777777" w:rsidR="005F3328" w:rsidRDefault="005F3328" w:rsidP="00A21E0D"/>
    <w:p w14:paraId="1804686A" w14:textId="655FEA01" w:rsidR="006E2887" w:rsidRDefault="00EF3CE3" w:rsidP="002B6FF5">
      <w:pPr>
        <w:pStyle w:val="ListParagraph"/>
        <w:numPr>
          <w:ilvl w:val="1"/>
          <w:numId w:val="38"/>
        </w:numPr>
        <w:rPr>
          <w:b/>
          <w:bCs/>
        </w:rPr>
      </w:pPr>
      <w:r w:rsidRPr="00FD392D">
        <w:rPr>
          <w:b/>
          <w:bCs/>
        </w:rPr>
        <w:t xml:space="preserve"> </w:t>
      </w:r>
      <w:r w:rsidR="00EB1C51" w:rsidRPr="00FD392D">
        <w:rPr>
          <w:b/>
          <w:bCs/>
        </w:rPr>
        <w:t>Potential Implications</w:t>
      </w:r>
    </w:p>
    <w:p w14:paraId="4ADF6EE7" w14:textId="77777777" w:rsidR="00D6251D" w:rsidRDefault="002739D1" w:rsidP="002739D1">
      <w:r w:rsidRPr="002739D1">
        <w:t>Based on the analysis, there are significant implications for the diabetes drugs company</w:t>
      </w:r>
      <w:r>
        <w:t xml:space="preserve">. </w:t>
      </w:r>
      <w:r w:rsidRPr="002739D1">
        <w:t xml:space="preserve">The high prevalence of diabetes among males with sedentary lifestyles, elevated stress, and heavy alcohol consumption presents a substantial market opportunity. </w:t>
      </w:r>
    </w:p>
    <w:p w14:paraId="63B36C3A" w14:textId="2F7D5F2F" w:rsidR="002D43C4" w:rsidRDefault="002739D1" w:rsidP="002739D1">
      <w:r w:rsidRPr="002739D1">
        <w:t>By focusing on the top predictors</w:t>
      </w:r>
      <w:r w:rsidR="00AC42AB">
        <w:t xml:space="preserve">, </w:t>
      </w:r>
      <w:r w:rsidRPr="002739D1">
        <w:t>the company can develop targeted medications and personali</w:t>
      </w:r>
      <w:r w:rsidR="00BF4931">
        <w:t>s</w:t>
      </w:r>
      <w:r w:rsidRPr="002739D1">
        <w:t xml:space="preserve">ed treatment plans tailored to this demographic. </w:t>
      </w:r>
    </w:p>
    <w:p w14:paraId="094BDF94" w14:textId="04B660FD" w:rsidR="002739D1" w:rsidRPr="002739D1" w:rsidRDefault="002739D1" w:rsidP="002739D1">
      <w:r w:rsidRPr="002739D1">
        <w:t xml:space="preserve">Leveraging advanced predictive models like Random Forest and </w:t>
      </w:r>
      <w:proofErr w:type="spellStart"/>
      <w:r w:rsidRPr="002739D1">
        <w:t>XGBoost</w:t>
      </w:r>
      <w:proofErr w:type="spellEnd"/>
      <w:r w:rsidRPr="002739D1">
        <w:t xml:space="preserve"> will enable more accurate identification of high-risk individuals, allowing for effective intervention </w:t>
      </w:r>
      <w:r w:rsidRPr="002739D1">
        <w:lastRenderedPageBreak/>
        <w:t>strategies. This data-driven approach can enhance patient outcomes, expand market reach, and reinforce the company’s position as a leader in diabetes care.</w:t>
      </w:r>
    </w:p>
    <w:p w14:paraId="21A63E66" w14:textId="77777777" w:rsidR="00B114C3" w:rsidRDefault="00B114C3" w:rsidP="00B114C3"/>
    <w:p w14:paraId="6570A718" w14:textId="3DA347CA" w:rsidR="00A0220F" w:rsidRDefault="00EF3CE3" w:rsidP="002B6FF5">
      <w:pPr>
        <w:pStyle w:val="ListParagraph"/>
        <w:numPr>
          <w:ilvl w:val="1"/>
          <w:numId w:val="38"/>
        </w:numPr>
        <w:rPr>
          <w:b/>
          <w:bCs/>
        </w:rPr>
      </w:pPr>
      <w:r w:rsidRPr="00FD392D">
        <w:rPr>
          <w:b/>
          <w:bCs/>
        </w:rPr>
        <w:t xml:space="preserve"> Recommendations </w:t>
      </w:r>
    </w:p>
    <w:p w14:paraId="4EAB662E" w14:textId="41EE30E5" w:rsidR="00AB5584" w:rsidRPr="00AB5584" w:rsidRDefault="00AB5584" w:rsidP="00AB5584">
      <w:r>
        <w:t>The following are recommendations for next actions:</w:t>
      </w:r>
    </w:p>
    <w:p w14:paraId="3D216BF5" w14:textId="77777777" w:rsidR="001C5219" w:rsidRPr="00AB5584" w:rsidRDefault="001C5219" w:rsidP="002B6FF5">
      <w:pPr>
        <w:pStyle w:val="ListParagraph"/>
        <w:numPr>
          <w:ilvl w:val="0"/>
          <w:numId w:val="43"/>
        </w:numPr>
        <w:rPr>
          <w:b/>
          <w:bCs/>
          <w:lang w:eastAsia="en-GB"/>
        </w:rPr>
      </w:pPr>
      <w:r w:rsidRPr="00AB5584">
        <w:rPr>
          <w:b/>
          <w:bCs/>
          <w:lang w:eastAsia="en-GB"/>
        </w:rPr>
        <w:t>Enhance Predictive Model Accuracy with Advanced Techniques</w:t>
      </w:r>
    </w:p>
    <w:p w14:paraId="621D5B7B" w14:textId="4F5F1A41" w:rsidR="00AB5584" w:rsidRDefault="001C5219" w:rsidP="00AB5584">
      <w:pPr>
        <w:pStyle w:val="ListParagraph"/>
        <w:rPr>
          <w:lang w:eastAsia="en-GB"/>
        </w:rPr>
      </w:pPr>
      <w:r w:rsidRPr="001C5219">
        <w:rPr>
          <w:lang w:eastAsia="en-GB"/>
        </w:rPr>
        <w:t>Integrate advanced algorithms like deep learning and hybrid models to improve the model’s precision in identifying high-risk individuals.</w:t>
      </w:r>
    </w:p>
    <w:p w14:paraId="06EC5494" w14:textId="77777777" w:rsidR="00AB5584" w:rsidRPr="001C5219" w:rsidRDefault="00AB5584" w:rsidP="00AB5584">
      <w:pPr>
        <w:pStyle w:val="ListParagraph"/>
        <w:rPr>
          <w:lang w:eastAsia="en-GB"/>
        </w:rPr>
      </w:pPr>
    </w:p>
    <w:p w14:paraId="3B918887" w14:textId="77777777" w:rsidR="00AB5584" w:rsidRPr="00AB5584" w:rsidRDefault="001C5219" w:rsidP="002B6FF5">
      <w:pPr>
        <w:pStyle w:val="ListParagraph"/>
        <w:numPr>
          <w:ilvl w:val="0"/>
          <w:numId w:val="43"/>
        </w:numPr>
        <w:rPr>
          <w:b/>
          <w:bCs/>
          <w:lang w:eastAsia="en-GB"/>
        </w:rPr>
      </w:pPr>
      <w:r w:rsidRPr="00AB5584">
        <w:rPr>
          <w:b/>
          <w:bCs/>
          <w:lang w:eastAsia="en-GB"/>
        </w:rPr>
        <w:t>Integrate Comprehensive Clinical and Nutritional Data</w:t>
      </w:r>
    </w:p>
    <w:p w14:paraId="574E35BD" w14:textId="4C823E01" w:rsidR="001C5219" w:rsidRDefault="001C5219" w:rsidP="00AB5584">
      <w:pPr>
        <w:pStyle w:val="ListParagraph"/>
        <w:rPr>
          <w:lang w:eastAsia="en-GB"/>
        </w:rPr>
      </w:pPr>
      <w:r w:rsidRPr="001C5219">
        <w:rPr>
          <w:lang w:eastAsia="en-GB"/>
        </w:rPr>
        <w:t>Incorporate vital clinical measurements and detailed nutritional data to enrich the model’s insights for more personalized interventions.</w:t>
      </w:r>
    </w:p>
    <w:p w14:paraId="1F815083" w14:textId="77777777" w:rsidR="00AB5584" w:rsidRPr="001C5219" w:rsidRDefault="00AB5584" w:rsidP="00AB5584">
      <w:pPr>
        <w:pStyle w:val="ListParagraph"/>
        <w:rPr>
          <w:lang w:eastAsia="en-GB"/>
        </w:rPr>
      </w:pPr>
    </w:p>
    <w:p w14:paraId="19A5A08E" w14:textId="77777777" w:rsidR="00AB5584" w:rsidRPr="00AB5584" w:rsidRDefault="001C5219" w:rsidP="002B6FF5">
      <w:pPr>
        <w:pStyle w:val="ListParagraph"/>
        <w:numPr>
          <w:ilvl w:val="0"/>
          <w:numId w:val="43"/>
        </w:numPr>
        <w:rPr>
          <w:b/>
          <w:bCs/>
          <w:lang w:eastAsia="en-GB"/>
        </w:rPr>
      </w:pPr>
      <w:r w:rsidRPr="00AB5584">
        <w:rPr>
          <w:b/>
          <w:bCs/>
          <w:lang w:eastAsia="en-GB"/>
        </w:rPr>
        <w:t>Develop an Intuitive Interface</w:t>
      </w:r>
    </w:p>
    <w:p w14:paraId="627D1B51" w14:textId="63227B18" w:rsidR="00AB5584" w:rsidRDefault="001C5219" w:rsidP="00AB5584">
      <w:pPr>
        <w:pStyle w:val="ListParagraph"/>
        <w:rPr>
          <w:lang w:eastAsia="en-GB"/>
        </w:rPr>
      </w:pPr>
      <w:r w:rsidRPr="001C5219">
        <w:rPr>
          <w:lang w:eastAsia="en-GB"/>
        </w:rPr>
        <w:t>Design a user-friendly interface that seamlessly integrates with electronic health records, enabling practitioners to utilize the predictive tool efficiently.</w:t>
      </w:r>
    </w:p>
    <w:p w14:paraId="75F9A24B" w14:textId="77777777" w:rsidR="00AB5584" w:rsidRPr="001C5219" w:rsidRDefault="00AB5584" w:rsidP="00AB5584">
      <w:pPr>
        <w:pStyle w:val="ListParagraph"/>
        <w:rPr>
          <w:lang w:eastAsia="en-GB"/>
        </w:rPr>
      </w:pPr>
    </w:p>
    <w:p w14:paraId="6C9E230E" w14:textId="77777777" w:rsidR="005A64AB" w:rsidRDefault="001C5219" w:rsidP="002B6FF5">
      <w:pPr>
        <w:pStyle w:val="ListParagraph"/>
        <w:numPr>
          <w:ilvl w:val="0"/>
          <w:numId w:val="43"/>
        </w:numPr>
        <w:rPr>
          <w:b/>
          <w:bCs/>
          <w:lang w:eastAsia="en-GB"/>
        </w:rPr>
      </w:pPr>
      <w:r w:rsidRPr="00AB5584">
        <w:rPr>
          <w:b/>
          <w:bCs/>
          <w:lang w:eastAsia="en-GB"/>
        </w:rPr>
        <w:t>Foster Strategic Collaborations and Ensure Regulatory Compliance</w:t>
      </w:r>
    </w:p>
    <w:p w14:paraId="206C02CD" w14:textId="5035B843" w:rsidR="00B752ED" w:rsidRPr="00875A7D" w:rsidRDefault="00AB5584" w:rsidP="005A64AB">
      <w:pPr>
        <w:pStyle w:val="ListParagraph"/>
        <w:rPr>
          <w:lang w:eastAsia="en-GB"/>
        </w:rPr>
      </w:pPr>
      <w:r w:rsidRPr="001C5219">
        <w:rPr>
          <w:lang w:eastAsia="en-GB"/>
        </w:rPr>
        <w:t>Engage with healthcare professionals and comply with medical regulations</w:t>
      </w:r>
      <w:r w:rsidR="003C045B">
        <w:rPr>
          <w:lang w:eastAsia="en-GB"/>
        </w:rPr>
        <w:t xml:space="preserve"> (PII data)</w:t>
      </w:r>
      <w:r w:rsidRPr="001C5219">
        <w:rPr>
          <w:lang w:eastAsia="en-GB"/>
        </w:rPr>
        <w:t xml:space="preserve"> to enhance the tool’s credibility and expand its market reach.</w:t>
      </w:r>
    </w:p>
    <w:p w14:paraId="134154D2" w14:textId="77777777" w:rsidR="007D3DF6" w:rsidRDefault="007D3DF6" w:rsidP="005A64AB">
      <w:pPr>
        <w:pStyle w:val="ListParagraph"/>
        <w:rPr>
          <w:lang w:eastAsia="en-GB"/>
        </w:rPr>
      </w:pPr>
    </w:p>
    <w:p w14:paraId="7CB253F7" w14:textId="77777777" w:rsidR="007D3DF6" w:rsidRDefault="007D3DF6" w:rsidP="005A64AB">
      <w:pPr>
        <w:pStyle w:val="ListParagraph"/>
        <w:rPr>
          <w:lang w:eastAsia="en-GB"/>
        </w:rPr>
      </w:pPr>
    </w:p>
    <w:p w14:paraId="1BC4F9AB" w14:textId="77777777" w:rsidR="007D3DF6" w:rsidRDefault="007D3DF6" w:rsidP="005A64AB">
      <w:pPr>
        <w:pStyle w:val="ListParagraph"/>
        <w:rPr>
          <w:lang w:eastAsia="en-GB"/>
        </w:rPr>
      </w:pPr>
    </w:p>
    <w:p w14:paraId="36F1FC40" w14:textId="77777777" w:rsidR="007D3DF6" w:rsidRDefault="007D3DF6" w:rsidP="005A64AB">
      <w:pPr>
        <w:pStyle w:val="ListParagraph"/>
        <w:rPr>
          <w:lang w:eastAsia="en-GB"/>
        </w:rPr>
      </w:pPr>
    </w:p>
    <w:p w14:paraId="5DD1F698" w14:textId="77777777" w:rsidR="007D3DF6" w:rsidRDefault="007D3DF6" w:rsidP="005A64AB">
      <w:pPr>
        <w:pStyle w:val="ListParagraph"/>
        <w:rPr>
          <w:lang w:eastAsia="en-GB"/>
        </w:rPr>
      </w:pPr>
    </w:p>
    <w:p w14:paraId="6A57DD85" w14:textId="77777777" w:rsidR="007D3DF6" w:rsidRDefault="007D3DF6" w:rsidP="005A64AB">
      <w:pPr>
        <w:pStyle w:val="ListParagraph"/>
        <w:rPr>
          <w:lang w:eastAsia="en-GB"/>
        </w:rPr>
      </w:pPr>
    </w:p>
    <w:p w14:paraId="2D5C75B5" w14:textId="77777777" w:rsidR="007D3DF6" w:rsidRDefault="007D3DF6" w:rsidP="005A64AB">
      <w:pPr>
        <w:pStyle w:val="ListParagraph"/>
        <w:rPr>
          <w:lang w:eastAsia="en-GB"/>
        </w:rPr>
      </w:pPr>
    </w:p>
    <w:p w14:paraId="7B71E50B" w14:textId="77777777" w:rsidR="007D3DF6" w:rsidRDefault="007D3DF6" w:rsidP="005A64AB">
      <w:pPr>
        <w:pStyle w:val="ListParagraph"/>
        <w:rPr>
          <w:lang w:eastAsia="en-GB"/>
        </w:rPr>
      </w:pPr>
    </w:p>
    <w:p w14:paraId="66419638" w14:textId="77777777" w:rsidR="007D3DF6" w:rsidRDefault="007D3DF6" w:rsidP="005A64AB">
      <w:pPr>
        <w:pStyle w:val="ListParagraph"/>
        <w:rPr>
          <w:lang w:eastAsia="en-GB"/>
        </w:rPr>
      </w:pPr>
    </w:p>
    <w:p w14:paraId="6B682098" w14:textId="77777777" w:rsidR="007D3DF6" w:rsidRDefault="007D3DF6" w:rsidP="005A64AB">
      <w:pPr>
        <w:pStyle w:val="ListParagraph"/>
        <w:rPr>
          <w:lang w:eastAsia="en-GB"/>
        </w:rPr>
      </w:pPr>
    </w:p>
    <w:p w14:paraId="60A4A786" w14:textId="77777777" w:rsidR="007D3DF6" w:rsidRDefault="007D3DF6" w:rsidP="005A64AB">
      <w:pPr>
        <w:pStyle w:val="ListParagraph"/>
        <w:rPr>
          <w:lang w:eastAsia="en-GB"/>
        </w:rPr>
      </w:pPr>
    </w:p>
    <w:p w14:paraId="2A5D6A11" w14:textId="77777777" w:rsidR="007D3DF6" w:rsidRDefault="007D3DF6" w:rsidP="005A64AB">
      <w:pPr>
        <w:pStyle w:val="ListParagraph"/>
        <w:rPr>
          <w:lang w:eastAsia="en-GB"/>
        </w:rPr>
      </w:pPr>
    </w:p>
    <w:p w14:paraId="216B4981" w14:textId="77777777" w:rsidR="007D3DF6" w:rsidRDefault="007D3DF6" w:rsidP="005A64AB">
      <w:pPr>
        <w:pStyle w:val="ListParagraph"/>
        <w:rPr>
          <w:lang w:eastAsia="en-GB"/>
        </w:rPr>
      </w:pPr>
    </w:p>
    <w:p w14:paraId="2411E1D4" w14:textId="77777777" w:rsidR="007D3DF6" w:rsidRDefault="007D3DF6" w:rsidP="005A64AB">
      <w:pPr>
        <w:pStyle w:val="ListParagraph"/>
        <w:rPr>
          <w:lang w:eastAsia="en-GB"/>
        </w:rPr>
      </w:pPr>
    </w:p>
    <w:p w14:paraId="7664B22B" w14:textId="77777777" w:rsidR="007D3DF6" w:rsidRDefault="007D3DF6" w:rsidP="005A64AB">
      <w:pPr>
        <w:pStyle w:val="ListParagraph"/>
        <w:rPr>
          <w:lang w:eastAsia="en-GB"/>
        </w:rPr>
      </w:pPr>
    </w:p>
    <w:p w14:paraId="731C7FC6" w14:textId="77777777" w:rsidR="007D3DF6" w:rsidRDefault="007D3DF6" w:rsidP="005A64AB">
      <w:pPr>
        <w:pStyle w:val="ListParagraph"/>
        <w:rPr>
          <w:lang w:eastAsia="en-GB"/>
        </w:rPr>
      </w:pPr>
    </w:p>
    <w:p w14:paraId="61B7B4AF" w14:textId="77777777" w:rsidR="007D3DF6" w:rsidRDefault="007D3DF6" w:rsidP="005A64AB">
      <w:pPr>
        <w:pStyle w:val="ListParagraph"/>
        <w:rPr>
          <w:lang w:eastAsia="en-GB"/>
        </w:rPr>
      </w:pPr>
    </w:p>
    <w:p w14:paraId="2B3CB014" w14:textId="77777777" w:rsidR="007D3DF6" w:rsidRPr="00875A7D" w:rsidRDefault="007D3DF6" w:rsidP="005A64AB">
      <w:pPr>
        <w:pStyle w:val="ListParagraph"/>
        <w:rPr>
          <w:b/>
          <w:lang w:eastAsia="en-GB"/>
        </w:rPr>
      </w:pPr>
    </w:p>
    <w:p w14:paraId="20E8D298" w14:textId="04026A78" w:rsidR="00B752ED" w:rsidRDefault="00B752ED" w:rsidP="002B6FF5">
      <w:pPr>
        <w:pStyle w:val="Heading2"/>
        <w:numPr>
          <w:ilvl w:val="0"/>
          <w:numId w:val="38"/>
        </w:numPr>
      </w:pPr>
      <w:bookmarkStart w:id="21" w:name="_Toc183177925"/>
      <w:r>
        <w:lastRenderedPageBreak/>
        <w:t>Appendix</w:t>
      </w:r>
      <w:bookmarkEnd w:id="21"/>
    </w:p>
    <w:p w14:paraId="05BB43B5" w14:textId="2C2E61FF" w:rsidR="00B752ED" w:rsidRPr="00B752ED" w:rsidRDefault="00B752ED" w:rsidP="00B752ED">
      <w:r>
        <w:t xml:space="preserve">Table </w:t>
      </w:r>
      <w:r w:rsidR="005B2016">
        <w:t>1 – categorical attributes summary</w:t>
      </w:r>
    </w:p>
    <w:tbl>
      <w:tblPr>
        <w:tblStyle w:val="TableGrid"/>
        <w:tblW w:w="4818" w:type="dxa"/>
        <w:tblLook w:val="04A0" w:firstRow="1" w:lastRow="0" w:firstColumn="1" w:lastColumn="0" w:noHBand="0" w:noVBand="1"/>
      </w:tblPr>
      <w:tblGrid>
        <w:gridCol w:w="2217"/>
        <w:gridCol w:w="1678"/>
        <w:gridCol w:w="980"/>
      </w:tblGrid>
      <w:tr w:rsidR="00B752ED" w:rsidRPr="00B752ED" w14:paraId="7832281F" w14:textId="77777777" w:rsidTr="00B752ED">
        <w:trPr>
          <w:trHeight w:val="290"/>
        </w:trPr>
        <w:tc>
          <w:tcPr>
            <w:tcW w:w="2160" w:type="dxa"/>
            <w:noWrap/>
            <w:hideMark/>
          </w:tcPr>
          <w:p w14:paraId="6C2A96E3" w14:textId="77777777" w:rsidR="00B752ED" w:rsidRPr="00B752ED" w:rsidRDefault="00B752ED" w:rsidP="00B752ED">
            <w:pPr>
              <w:jc w:val="center"/>
              <w:rPr>
                <w:rFonts w:ascii="Calibri" w:eastAsia="Times New Roman" w:hAnsi="Calibri" w:cs="Calibri"/>
                <w:b/>
                <w:bCs/>
                <w:color w:val="000000"/>
                <w:kern w:val="0"/>
                <w:sz w:val="22"/>
                <w:szCs w:val="22"/>
                <w:lang w:eastAsia="zh-CN"/>
                <w14:ligatures w14:val="none"/>
              </w:rPr>
            </w:pPr>
            <w:r w:rsidRPr="00B752ED">
              <w:rPr>
                <w:rFonts w:ascii="Calibri" w:eastAsia="Times New Roman" w:hAnsi="Calibri" w:cs="Calibri"/>
                <w:b/>
                <w:bCs/>
                <w:color w:val="000000"/>
                <w:kern w:val="0"/>
                <w:sz w:val="22"/>
                <w:szCs w:val="22"/>
                <w:lang w:eastAsia="zh-CN"/>
                <w14:ligatures w14:val="none"/>
              </w:rPr>
              <w:t>Attribute</w:t>
            </w:r>
          </w:p>
        </w:tc>
        <w:tc>
          <w:tcPr>
            <w:tcW w:w="1678" w:type="dxa"/>
            <w:noWrap/>
            <w:hideMark/>
          </w:tcPr>
          <w:p w14:paraId="38EB74E2" w14:textId="77777777" w:rsidR="00B752ED" w:rsidRPr="00B752ED" w:rsidRDefault="00B752ED" w:rsidP="00B752ED">
            <w:pPr>
              <w:jc w:val="center"/>
              <w:rPr>
                <w:rFonts w:ascii="Calibri" w:eastAsia="Times New Roman" w:hAnsi="Calibri" w:cs="Calibri"/>
                <w:b/>
                <w:bCs/>
                <w:color w:val="000000"/>
                <w:kern w:val="0"/>
                <w:sz w:val="22"/>
                <w:szCs w:val="22"/>
                <w:lang w:eastAsia="zh-CN"/>
                <w14:ligatures w14:val="none"/>
              </w:rPr>
            </w:pPr>
            <w:r w:rsidRPr="00B752ED">
              <w:rPr>
                <w:rFonts w:ascii="Calibri" w:eastAsia="Times New Roman" w:hAnsi="Calibri" w:cs="Calibri"/>
                <w:b/>
                <w:bCs/>
                <w:color w:val="000000"/>
                <w:kern w:val="0"/>
                <w:sz w:val="22"/>
                <w:szCs w:val="22"/>
                <w:lang w:eastAsia="zh-CN"/>
                <w14:ligatures w14:val="none"/>
              </w:rPr>
              <w:t>Value</w:t>
            </w:r>
          </w:p>
        </w:tc>
        <w:tc>
          <w:tcPr>
            <w:tcW w:w="980" w:type="dxa"/>
            <w:noWrap/>
            <w:hideMark/>
          </w:tcPr>
          <w:p w14:paraId="3BEFC3AA" w14:textId="77777777" w:rsidR="00B752ED" w:rsidRPr="00B752ED" w:rsidRDefault="00B752ED" w:rsidP="00B752ED">
            <w:pPr>
              <w:jc w:val="center"/>
              <w:rPr>
                <w:rFonts w:ascii="Calibri" w:eastAsia="Times New Roman" w:hAnsi="Calibri" w:cs="Calibri"/>
                <w:b/>
                <w:bCs/>
                <w:color w:val="000000"/>
                <w:kern w:val="0"/>
                <w:sz w:val="22"/>
                <w:szCs w:val="22"/>
                <w:lang w:eastAsia="zh-CN"/>
                <w14:ligatures w14:val="none"/>
              </w:rPr>
            </w:pPr>
            <w:r w:rsidRPr="00B752ED">
              <w:rPr>
                <w:rFonts w:ascii="Calibri" w:eastAsia="Times New Roman" w:hAnsi="Calibri" w:cs="Calibri"/>
                <w:b/>
                <w:bCs/>
                <w:color w:val="000000"/>
                <w:kern w:val="0"/>
                <w:sz w:val="22"/>
                <w:szCs w:val="22"/>
                <w:lang w:eastAsia="zh-CN"/>
                <w14:ligatures w14:val="none"/>
              </w:rPr>
              <w:t>Count</w:t>
            </w:r>
          </w:p>
        </w:tc>
      </w:tr>
      <w:tr w:rsidR="00B752ED" w:rsidRPr="00B752ED" w14:paraId="7B974B52" w14:textId="77777777" w:rsidTr="00B752ED">
        <w:trPr>
          <w:trHeight w:val="290"/>
        </w:trPr>
        <w:tc>
          <w:tcPr>
            <w:tcW w:w="2160" w:type="dxa"/>
            <w:noWrap/>
            <w:hideMark/>
          </w:tcPr>
          <w:p w14:paraId="373A2586"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gender</w:t>
            </w:r>
          </w:p>
        </w:tc>
        <w:tc>
          <w:tcPr>
            <w:tcW w:w="1678" w:type="dxa"/>
            <w:noWrap/>
            <w:hideMark/>
          </w:tcPr>
          <w:p w14:paraId="4CBE4DAF"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male</w:t>
            </w:r>
          </w:p>
        </w:tc>
        <w:tc>
          <w:tcPr>
            <w:tcW w:w="980" w:type="dxa"/>
            <w:noWrap/>
            <w:hideMark/>
          </w:tcPr>
          <w:p w14:paraId="3BB721C5"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44023</w:t>
            </w:r>
          </w:p>
        </w:tc>
      </w:tr>
      <w:tr w:rsidR="00B752ED" w:rsidRPr="00B752ED" w14:paraId="63647B20" w14:textId="77777777" w:rsidTr="00B752ED">
        <w:trPr>
          <w:trHeight w:val="290"/>
        </w:trPr>
        <w:tc>
          <w:tcPr>
            <w:tcW w:w="2160" w:type="dxa"/>
            <w:noWrap/>
            <w:hideMark/>
          </w:tcPr>
          <w:p w14:paraId="763170F0"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gender</w:t>
            </w:r>
          </w:p>
        </w:tc>
        <w:tc>
          <w:tcPr>
            <w:tcW w:w="1678" w:type="dxa"/>
            <w:noWrap/>
            <w:hideMark/>
          </w:tcPr>
          <w:p w14:paraId="61C6939B"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female</w:t>
            </w:r>
          </w:p>
        </w:tc>
        <w:tc>
          <w:tcPr>
            <w:tcW w:w="980" w:type="dxa"/>
            <w:noWrap/>
            <w:hideMark/>
          </w:tcPr>
          <w:p w14:paraId="1A199B38"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35931</w:t>
            </w:r>
          </w:p>
        </w:tc>
      </w:tr>
      <w:tr w:rsidR="00B752ED" w:rsidRPr="00B752ED" w14:paraId="222EBB25" w14:textId="77777777" w:rsidTr="00B752ED">
        <w:trPr>
          <w:trHeight w:val="290"/>
        </w:trPr>
        <w:tc>
          <w:tcPr>
            <w:tcW w:w="2160" w:type="dxa"/>
            <w:noWrap/>
            <w:hideMark/>
          </w:tcPr>
          <w:p w14:paraId="20D454EA"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gender</w:t>
            </w:r>
          </w:p>
        </w:tc>
        <w:tc>
          <w:tcPr>
            <w:tcW w:w="1678" w:type="dxa"/>
            <w:noWrap/>
            <w:hideMark/>
          </w:tcPr>
          <w:p w14:paraId="0CCA6A21"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
        </w:tc>
        <w:tc>
          <w:tcPr>
            <w:tcW w:w="980" w:type="dxa"/>
            <w:noWrap/>
            <w:hideMark/>
          </w:tcPr>
          <w:p w14:paraId="4C5634A7"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20046</w:t>
            </w:r>
          </w:p>
        </w:tc>
      </w:tr>
      <w:tr w:rsidR="00B752ED" w:rsidRPr="00B752ED" w14:paraId="1E49E1B6" w14:textId="77777777" w:rsidTr="00B752ED">
        <w:trPr>
          <w:trHeight w:val="290"/>
        </w:trPr>
        <w:tc>
          <w:tcPr>
            <w:tcW w:w="2160" w:type="dxa"/>
            <w:noWrap/>
            <w:hideMark/>
          </w:tcPr>
          <w:p w14:paraId="75CE3110"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023D1C9E"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
        </w:tc>
        <w:tc>
          <w:tcPr>
            <w:tcW w:w="980" w:type="dxa"/>
            <w:noWrap/>
            <w:hideMark/>
          </w:tcPr>
          <w:p w14:paraId="7D7F78CA"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20061</w:t>
            </w:r>
          </w:p>
        </w:tc>
      </w:tr>
      <w:tr w:rsidR="00B752ED" w:rsidRPr="00B752ED" w14:paraId="04E853E9" w14:textId="77777777" w:rsidTr="00B752ED">
        <w:trPr>
          <w:trHeight w:val="290"/>
        </w:trPr>
        <w:tc>
          <w:tcPr>
            <w:tcW w:w="2160" w:type="dxa"/>
            <w:noWrap/>
            <w:hideMark/>
          </w:tcPr>
          <w:p w14:paraId="1364C522"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1BEB5DCE"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pescatarian</w:t>
            </w:r>
          </w:p>
        </w:tc>
        <w:tc>
          <w:tcPr>
            <w:tcW w:w="980" w:type="dxa"/>
            <w:noWrap/>
            <w:hideMark/>
          </w:tcPr>
          <w:p w14:paraId="2F7A6102"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6801</w:t>
            </w:r>
          </w:p>
        </w:tc>
      </w:tr>
      <w:tr w:rsidR="00B752ED" w:rsidRPr="00B752ED" w14:paraId="0B6D1AF6" w14:textId="77777777" w:rsidTr="00B752ED">
        <w:trPr>
          <w:trHeight w:val="290"/>
        </w:trPr>
        <w:tc>
          <w:tcPr>
            <w:tcW w:w="2160" w:type="dxa"/>
            <w:noWrap/>
            <w:hideMark/>
          </w:tcPr>
          <w:p w14:paraId="5FE7BE60"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587F5392"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atkins</w:t>
            </w:r>
            <w:proofErr w:type="spellEnd"/>
          </w:p>
        </w:tc>
        <w:tc>
          <w:tcPr>
            <w:tcW w:w="980" w:type="dxa"/>
            <w:noWrap/>
            <w:hideMark/>
          </w:tcPr>
          <w:p w14:paraId="27B5FB0E"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6736</w:t>
            </w:r>
          </w:p>
        </w:tc>
      </w:tr>
      <w:tr w:rsidR="00B752ED" w:rsidRPr="00B752ED" w14:paraId="60C51EDE" w14:textId="77777777" w:rsidTr="00B752ED">
        <w:trPr>
          <w:trHeight w:val="290"/>
        </w:trPr>
        <w:tc>
          <w:tcPr>
            <w:tcW w:w="2160" w:type="dxa"/>
            <w:noWrap/>
            <w:hideMark/>
          </w:tcPr>
          <w:p w14:paraId="73AFFECB"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41CEB120"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vegetarian</w:t>
            </w:r>
          </w:p>
        </w:tc>
        <w:tc>
          <w:tcPr>
            <w:tcW w:w="980" w:type="dxa"/>
            <w:noWrap/>
            <w:hideMark/>
          </w:tcPr>
          <w:p w14:paraId="316DEA5F"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6705</w:t>
            </w:r>
          </w:p>
        </w:tc>
      </w:tr>
      <w:tr w:rsidR="00B752ED" w:rsidRPr="00B752ED" w14:paraId="56F29747" w14:textId="77777777" w:rsidTr="00B752ED">
        <w:trPr>
          <w:trHeight w:val="290"/>
        </w:trPr>
        <w:tc>
          <w:tcPr>
            <w:tcW w:w="2160" w:type="dxa"/>
            <w:noWrap/>
            <w:hideMark/>
          </w:tcPr>
          <w:p w14:paraId="053E1B1F"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3AA31A07"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mediterranean</w:t>
            </w:r>
          </w:p>
        </w:tc>
        <w:tc>
          <w:tcPr>
            <w:tcW w:w="980" w:type="dxa"/>
            <w:noWrap/>
            <w:hideMark/>
          </w:tcPr>
          <w:p w14:paraId="1E2A4700"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6697</w:t>
            </w:r>
          </w:p>
        </w:tc>
      </w:tr>
      <w:tr w:rsidR="00B752ED" w:rsidRPr="00B752ED" w14:paraId="3B671D83" w14:textId="77777777" w:rsidTr="00B752ED">
        <w:trPr>
          <w:trHeight w:val="290"/>
        </w:trPr>
        <w:tc>
          <w:tcPr>
            <w:tcW w:w="2160" w:type="dxa"/>
            <w:noWrap/>
            <w:hideMark/>
          </w:tcPr>
          <w:p w14:paraId="33A25530"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75AAD678"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raw food</w:t>
            </w:r>
          </w:p>
        </w:tc>
        <w:tc>
          <w:tcPr>
            <w:tcW w:w="980" w:type="dxa"/>
            <w:noWrap/>
            <w:hideMark/>
          </w:tcPr>
          <w:p w14:paraId="35F2B719"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6663</w:t>
            </w:r>
          </w:p>
        </w:tc>
      </w:tr>
      <w:tr w:rsidR="00B752ED" w:rsidRPr="00B752ED" w14:paraId="7C6E1578" w14:textId="77777777" w:rsidTr="00B752ED">
        <w:trPr>
          <w:trHeight w:val="290"/>
        </w:trPr>
        <w:tc>
          <w:tcPr>
            <w:tcW w:w="2160" w:type="dxa"/>
            <w:noWrap/>
            <w:hideMark/>
          </w:tcPr>
          <w:p w14:paraId="7DE405D9"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2FC15F2D"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paleo</w:t>
            </w:r>
          </w:p>
        </w:tc>
        <w:tc>
          <w:tcPr>
            <w:tcW w:w="980" w:type="dxa"/>
            <w:noWrap/>
            <w:hideMark/>
          </w:tcPr>
          <w:p w14:paraId="286D193E"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6639</w:t>
            </w:r>
          </w:p>
        </w:tc>
      </w:tr>
      <w:tr w:rsidR="00B752ED" w:rsidRPr="00B752ED" w14:paraId="28D8FEC4" w14:textId="77777777" w:rsidTr="00B752ED">
        <w:trPr>
          <w:trHeight w:val="290"/>
        </w:trPr>
        <w:tc>
          <w:tcPr>
            <w:tcW w:w="2160" w:type="dxa"/>
            <w:noWrap/>
            <w:hideMark/>
          </w:tcPr>
          <w:p w14:paraId="263A9468"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305C1E58"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ketogenic</w:t>
            </w:r>
          </w:p>
        </w:tc>
        <w:tc>
          <w:tcPr>
            <w:tcW w:w="980" w:type="dxa"/>
            <w:noWrap/>
            <w:hideMark/>
          </w:tcPr>
          <w:p w14:paraId="5904D129"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6639</w:t>
            </w:r>
          </w:p>
        </w:tc>
      </w:tr>
      <w:tr w:rsidR="00B752ED" w:rsidRPr="00B752ED" w14:paraId="495B16E8" w14:textId="77777777" w:rsidTr="00B752ED">
        <w:trPr>
          <w:trHeight w:val="290"/>
        </w:trPr>
        <w:tc>
          <w:tcPr>
            <w:tcW w:w="2160" w:type="dxa"/>
            <w:noWrap/>
            <w:hideMark/>
          </w:tcPr>
          <w:p w14:paraId="27B27C1F"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05507FB7"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gluten free</w:t>
            </w:r>
          </w:p>
        </w:tc>
        <w:tc>
          <w:tcPr>
            <w:tcW w:w="980" w:type="dxa"/>
            <w:noWrap/>
            <w:hideMark/>
          </w:tcPr>
          <w:p w14:paraId="7C4049C5"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6639</w:t>
            </w:r>
          </w:p>
        </w:tc>
      </w:tr>
      <w:tr w:rsidR="00B752ED" w:rsidRPr="00B752ED" w14:paraId="0D31F683" w14:textId="77777777" w:rsidTr="00B752ED">
        <w:trPr>
          <w:trHeight w:val="290"/>
        </w:trPr>
        <w:tc>
          <w:tcPr>
            <w:tcW w:w="2160" w:type="dxa"/>
            <w:noWrap/>
            <w:hideMark/>
          </w:tcPr>
          <w:p w14:paraId="468AA45D"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4FD054B5"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weight watchers</w:t>
            </w:r>
          </w:p>
        </w:tc>
        <w:tc>
          <w:tcPr>
            <w:tcW w:w="980" w:type="dxa"/>
            <w:noWrap/>
            <w:hideMark/>
          </w:tcPr>
          <w:p w14:paraId="064E8431"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6637</w:t>
            </w:r>
          </w:p>
        </w:tc>
      </w:tr>
      <w:tr w:rsidR="00B752ED" w:rsidRPr="00B752ED" w14:paraId="30B8DA7E" w14:textId="77777777" w:rsidTr="00B752ED">
        <w:trPr>
          <w:trHeight w:val="290"/>
        </w:trPr>
        <w:tc>
          <w:tcPr>
            <w:tcW w:w="2160" w:type="dxa"/>
            <w:noWrap/>
            <w:hideMark/>
          </w:tcPr>
          <w:p w14:paraId="50CAC798"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0E58016A"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carnivore</w:t>
            </w:r>
          </w:p>
        </w:tc>
        <w:tc>
          <w:tcPr>
            <w:tcW w:w="980" w:type="dxa"/>
            <w:noWrap/>
            <w:hideMark/>
          </w:tcPr>
          <w:p w14:paraId="613B0843"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6631</w:t>
            </w:r>
          </w:p>
        </w:tc>
      </w:tr>
      <w:tr w:rsidR="00B752ED" w:rsidRPr="00B752ED" w14:paraId="201A31BC" w14:textId="77777777" w:rsidTr="00B752ED">
        <w:trPr>
          <w:trHeight w:val="290"/>
        </w:trPr>
        <w:tc>
          <w:tcPr>
            <w:tcW w:w="2160" w:type="dxa"/>
            <w:noWrap/>
            <w:hideMark/>
          </w:tcPr>
          <w:p w14:paraId="3EA2D9AF"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0885D41D"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vegan</w:t>
            </w:r>
          </w:p>
        </w:tc>
        <w:tc>
          <w:tcPr>
            <w:tcW w:w="980" w:type="dxa"/>
            <w:noWrap/>
            <w:hideMark/>
          </w:tcPr>
          <w:p w14:paraId="1126FF3B"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6628</w:t>
            </w:r>
          </w:p>
        </w:tc>
      </w:tr>
      <w:tr w:rsidR="00B752ED" w:rsidRPr="00B752ED" w14:paraId="39D770BD" w14:textId="77777777" w:rsidTr="00B752ED">
        <w:trPr>
          <w:trHeight w:val="290"/>
        </w:trPr>
        <w:tc>
          <w:tcPr>
            <w:tcW w:w="2160" w:type="dxa"/>
            <w:noWrap/>
            <w:hideMark/>
          </w:tcPr>
          <w:p w14:paraId="27F2AEB9"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diet_type</w:t>
            </w:r>
            <w:proofErr w:type="spellEnd"/>
          </w:p>
        </w:tc>
        <w:tc>
          <w:tcPr>
            <w:tcW w:w="1678" w:type="dxa"/>
            <w:noWrap/>
            <w:hideMark/>
          </w:tcPr>
          <w:p w14:paraId="2425B63E"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low carb</w:t>
            </w:r>
          </w:p>
        </w:tc>
        <w:tc>
          <w:tcPr>
            <w:tcW w:w="980" w:type="dxa"/>
            <w:noWrap/>
            <w:hideMark/>
          </w:tcPr>
          <w:p w14:paraId="55CD237E"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6524</w:t>
            </w:r>
          </w:p>
        </w:tc>
      </w:tr>
      <w:tr w:rsidR="00B752ED" w:rsidRPr="00B752ED" w14:paraId="3CC103A6" w14:textId="77777777" w:rsidTr="00B752ED">
        <w:trPr>
          <w:trHeight w:val="290"/>
        </w:trPr>
        <w:tc>
          <w:tcPr>
            <w:tcW w:w="2160" w:type="dxa"/>
            <w:noWrap/>
            <w:hideMark/>
          </w:tcPr>
          <w:p w14:paraId="190CE5F1"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1EDE1BE1"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
        </w:tc>
        <w:tc>
          <w:tcPr>
            <w:tcW w:w="980" w:type="dxa"/>
            <w:noWrap/>
            <w:hideMark/>
          </w:tcPr>
          <w:p w14:paraId="49E04B99"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20194</w:t>
            </w:r>
          </w:p>
        </w:tc>
      </w:tr>
      <w:tr w:rsidR="00B752ED" w:rsidRPr="00B752ED" w14:paraId="11C0E039" w14:textId="77777777" w:rsidTr="00B752ED">
        <w:trPr>
          <w:trHeight w:val="290"/>
        </w:trPr>
        <w:tc>
          <w:tcPr>
            <w:tcW w:w="2160" w:type="dxa"/>
            <w:noWrap/>
            <w:hideMark/>
          </w:tcPr>
          <w:p w14:paraId="53B5D3B1"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018705B8"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Cancer</w:t>
            </w:r>
          </w:p>
        </w:tc>
        <w:tc>
          <w:tcPr>
            <w:tcW w:w="980" w:type="dxa"/>
            <w:noWrap/>
            <w:hideMark/>
          </w:tcPr>
          <w:p w14:paraId="33F32435"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6770</w:t>
            </w:r>
          </w:p>
        </w:tc>
      </w:tr>
      <w:tr w:rsidR="00B752ED" w:rsidRPr="00B752ED" w14:paraId="053BCEF4" w14:textId="77777777" w:rsidTr="00B752ED">
        <w:trPr>
          <w:trHeight w:val="290"/>
        </w:trPr>
        <w:tc>
          <w:tcPr>
            <w:tcW w:w="2160" w:type="dxa"/>
            <w:noWrap/>
            <w:hideMark/>
          </w:tcPr>
          <w:p w14:paraId="2F6696F4"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0DB9DF3B"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Sagittarius</w:t>
            </w:r>
          </w:p>
        </w:tc>
        <w:tc>
          <w:tcPr>
            <w:tcW w:w="980" w:type="dxa"/>
            <w:noWrap/>
            <w:hideMark/>
          </w:tcPr>
          <w:p w14:paraId="2EB58854"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6736</w:t>
            </w:r>
          </w:p>
        </w:tc>
      </w:tr>
      <w:tr w:rsidR="00B752ED" w:rsidRPr="00B752ED" w14:paraId="7B41893E" w14:textId="77777777" w:rsidTr="00B752ED">
        <w:trPr>
          <w:trHeight w:val="290"/>
        </w:trPr>
        <w:tc>
          <w:tcPr>
            <w:tcW w:w="2160" w:type="dxa"/>
            <w:noWrap/>
            <w:hideMark/>
          </w:tcPr>
          <w:p w14:paraId="627F2CF6"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43ECB20B"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Scorpio</w:t>
            </w:r>
          </w:p>
        </w:tc>
        <w:tc>
          <w:tcPr>
            <w:tcW w:w="980" w:type="dxa"/>
            <w:noWrap/>
            <w:hideMark/>
          </w:tcPr>
          <w:p w14:paraId="6A773BE4"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6708</w:t>
            </w:r>
          </w:p>
        </w:tc>
      </w:tr>
      <w:tr w:rsidR="00B752ED" w:rsidRPr="00B752ED" w14:paraId="3AACA85B" w14:textId="77777777" w:rsidTr="00B752ED">
        <w:trPr>
          <w:trHeight w:val="290"/>
        </w:trPr>
        <w:tc>
          <w:tcPr>
            <w:tcW w:w="2160" w:type="dxa"/>
            <w:noWrap/>
            <w:hideMark/>
          </w:tcPr>
          <w:p w14:paraId="1C3B138D"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2169BDCC"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Virgo</w:t>
            </w:r>
          </w:p>
        </w:tc>
        <w:tc>
          <w:tcPr>
            <w:tcW w:w="980" w:type="dxa"/>
            <w:noWrap/>
            <w:hideMark/>
          </w:tcPr>
          <w:p w14:paraId="70A31013"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6703</w:t>
            </w:r>
          </w:p>
        </w:tc>
      </w:tr>
      <w:tr w:rsidR="00B752ED" w:rsidRPr="00B752ED" w14:paraId="79382140" w14:textId="77777777" w:rsidTr="00B752ED">
        <w:trPr>
          <w:trHeight w:val="290"/>
        </w:trPr>
        <w:tc>
          <w:tcPr>
            <w:tcW w:w="2160" w:type="dxa"/>
            <w:noWrap/>
            <w:hideMark/>
          </w:tcPr>
          <w:p w14:paraId="0CC383DA"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43A5FF0A"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Aries</w:t>
            </w:r>
          </w:p>
        </w:tc>
        <w:tc>
          <w:tcPr>
            <w:tcW w:w="980" w:type="dxa"/>
            <w:noWrap/>
            <w:hideMark/>
          </w:tcPr>
          <w:p w14:paraId="5235E8FD"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6657</w:t>
            </w:r>
          </w:p>
        </w:tc>
      </w:tr>
      <w:tr w:rsidR="00B752ED" w:rsidRPr="00B752ED" w14:paraId="586AE31C" w14:textId="77777777" w:rsidTr="00B752ED">
        <w:trPr>
          <w:trHeight w:val="290"/>
        </w:trPr>
        <w:tc>
          <w:tcPr>
            <w:tcW w:w="2160" w:type="dxa"/>
            <w:noWrap/>
            <w:hideMark/>
          </w:tcPr>
          <w:p w14:paraId="7960914D"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08B33D53"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Aquarius</w:t>
            </w:r>
          </w:p>
        </w:tc>
        <w:tc>
          <w:tcPr>
            <w:tcW w:w="980" w:type="dxa"/>
            <w:noWrap/>
            <w:hideMark/>
          </w:tcPr>
          <w:p w14:paraId="5F44407D"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6656</w:t>
            </w:r>
          </w:p>
        </w:tc>
      </w:tr>
      <w:tr w:rsidR="00B752ED" w:rsidRPr="00B752ED" w14:paraId="5D94CB36" w14:textId="77777777" w:rsidTr="00B752ED">
        <w:trPr>
          <w:trHeight w:val="290"/>
        </w:trPr>
        <w:tc>
          <w:tcPr>
            <w:tcW w:w="2160" w:type="dxa"/>
            <w:noWrap/>
            <w:hideMark/>
          </w:tcPr>
          <w:p w14:paraId="17979200"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2CC8C1E6"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Gemini</w:t>
            </w:r>
          </w:p>
        </w:tc>
        <w:tc>
          <w:tcPr>
            <w:tcW w:w="980" w:type="dxa"/>
            <w:noWrap/>
            <w:hideMark/>
          </w:tcPr>
          <w:p w14:paraId="2CC35B5D"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6652</w:t>
            </w:r>
          </w:p>
        </w:tc>
      </w:tr>
      <w:tr w:rsidR="00B752ED" w:rsidRPr="00B752ED" w14:paraId="2B8AF246" w14:textId="77777777" w:rsidTr="00B752ED">
        <w:trPr>
          <w:trHeight w:val="290"/>
        </w:trPr>
        <w:tc>
          <w:tcPr>
            <w:tcW w:w="2160" w:type="dxa"/>
            <w:noWrap/>
            <w:hideMark/>
          </w:tcPr>
          <w:p w14:paraId="3044BAF3"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57C4B812"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Libra</w:t>
            </w:r>
          </w:p>
        </w:tc>
        <w:tc>
          <w:tcPr>
            <w:tcW w:w="980" w:type="dxa"/>
            <w:noWrap/>
            <w:hideMark/>
          </w:tcPr>
          <w:p w14:paraId="30D6626E"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6607</w:t>
            </w:r>
          </w:p>
        </w:tc>
      </w:tr>
      <w:tr w:rsidR="00B752ED" w:rsidRPr="00B752ED" w14:paraId="0619533E" w14:textId="77777777" w:rsidTr="00B752ED">
        <w:trPr>
          <w:trHeight w:val="290"/>
        </w:trPr>
        <w:tc>
          <w:tcPr>
            <w:tcW w:w="2160" w:type="dxa"/>
            <w:noWrap/>
            <w:hideMark/>
          </w:tcPr>
          <w:p w14:paraId="0C7D38E1"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3AFBD439"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Taurus</w:t>
            </w:r>
          </w:p>
        </w:tc>
        <w:tc>
          <w:tcPr>
            <w:tcW w:w="980" w:type="dxa"/>
            <w:noWrap/>
            <w:hideMark/>
          </w:tcPr>
          <w:p w14:paraId="6A09694B"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6604</w:t>
            </w:r>
          </w:p>
        </w:tc>
      </w:tr>
      <w:tr w:rsidR="00B752ED" w:rsidRPr="00B752ED" w14:paraId="5FFF2BAD" w14:textId="77777777" w:rsidTr="00B752ED">
        <w:trPr>
          <w:trHeight w:val="290"/>
        </w:trPr>
        <w:tc>
          <w:tcPr>
            <w:tcW w:w="2160" w:type="dxa"/>
            <w:noWrap/>
            <w:hideMark/>
          </w:tcPr>
          <w:p w14:paraId="149B21B5"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1E68C85D"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Capricorn</w:t>
            </w:r>
          </w:p>
        </w:tc>
        <w:tc>
          <w:tcPr>
            <w:tcW w:w="980" w:type="dxa"/>
            <w:noWrap/>
            <w:hideMark/>
          </w:tcPr>
          <w:p w14:paraId="34DB66B0"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6599</w:t>
            </w:r>
          </w:p>
        </w:tc>
      </w:tr>
      <w:tr w:rsidR="00B752ED" w:rsidRPr="00B752ED" w14:paraId="04637DCB" w14:textId="77777777" w:rsidTr="00B752ED">
        <w:trPr>
          <w:trHeight w:val="290"/>
        </w:trPr>
        <w:tc>
          <w:tcPr>
            <w:tcW w:w="2160" w:type="dxa"/>
            <w:noWrap/>
            <w:hideMark/>
          </w:tcPr>
          <w:p w14:paraId="5B3B7F76"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1495B620"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Pisces</w:t>
            </w:r>
          </w:p>
        </w:tc>
        <w:tc>
          <w:tcPr>
            <w:tcW w:w="980" w:type="dxa"/>
            <w:noWrap/>
            <w:hideMark/>
          </w:tcPr>
          <w:p w14:paraId="4E789E73"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6583</w:t>
            </w:r>
          </w:p>
        </w:tc>
      </w:tr>
      <w:tr w:rsidR="00B752ED" w:rsidRPr="00B752ED" w14:paraId="0F46F223" w14:textId="77777777" w:rsidTr="00B752ED">
        <w:trPr>
          <w:trHeight w:val="290"/>
        </w:trPr>
        <w:tc>
          <w:tcPr>
            <w:tcW w:w="2160" w:type="dxa"/>
            <w:noWrap/>
            <w:hideMark/>
          </w:tcPr>
          <w:p w14:paraId="77DD8A51"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star_sign</w:t>
            </w:r>
            <w:proofErr w:type="spellEnd"/>
          </w:p>
        </w:tc>
        <w:tc>
          <w:tcPr>
            <w:tcW w:w="1678" w:type="dxa"/>
            <w:noWrap/>
            <w:hideMark/>
          </w:tcPr>
          <w:p w14:paraId="091040C3"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Leo</w:t>
            </w:r>
          </w:p>
        </w:tc>
        <w:tc>
          <w:tcPr>
            <w:tcW w:w="980" w:type="dxa"/>
            <w:noWrap/>
            <w:hideMark/>
          </w:tcPr>
          <w:p w14:paraId="4F912BB7"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6531</w:t>
            </w:r>
          </w:p>
        </w:tc>
      </w:tr>
      <w:tr w:rsidR="00B752ED" w:rsidRPr="00B752ED" w14:paraId="102960BF" w14:textId="77777777" w:rsidTr="00B752ED">
        <w:trPr>
          <w:trHeight w:val="290"/>
        </w:trPr>
        <w:tc>
          <w:tcPr>
            <w:tcW w:w="2160" w:type="dxa"/>
            <w:noWrap/>
            <w:hideMark/>
          </w:tcPr>
          <w:p w14:paraId="2FC3D659"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social_media_usage</w:t>
            </w:r>
            <w:proofErr w:type="spellEnd"/>
          </w:p>
        </w:tc>
        <w:tc>
          <w:tcPr>
            <w:tcW w:w="1678" w:type="dxa"/>
            <w:noWrap/>
            <w:hideMark/>
          </w:tcPr>
          <w:p w14:paraId="0702DF90"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Moderate</w:t>
            </w:r>
          </w:p>
        </w:tc>
        <w:tc>
          <w:tcPr>
            <w:tcW w:w="980" w:type="dxa"/>
            <w:noWrap/>
            <w:hideMark/>
          </w:tcPr>
          <w:p w14:paraId="144758E1"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20140</w:t>
            </w:r>
          </w:p>
        </w:tc>
      </w:tr>
      <w:tr w:rsidR="00B752ED" w:rsidRPr="00B752ED" w14:paraId="48ADAC7F" w14:textId="77777777" w:rsidTr="00B752ED">
        <w:trPr>
          <w:trHeight w:val="290"/>
        </w:trPr>
        <w:tc>
          <w:tcPr>
            <w:tcW w:w="2160" w:type="dxa"/>
            <w:noWrap/>
            <w:hideMark/>
          </w:tcPr>
          <w:p w14:paraId="1E712AEC"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social_media_usage</w:t>
            </w:r>
            <w:proofErr w:type="spellEnd"/>
          </w:p>
        </w:tc>
        <w:tc>
          <w:tcPr>
            <w:tcW w:w="1678" w:type="dxa"/>
            <w:noWrap/>
            <w:hideMark/>
          </w:tcPr>
          <w:p w14:paraId="768867AA"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Never</w:t>
            </w:r>
          </w:p>
        </w:tc>
        <w:tc>
          <w:tcPr>
            <w:tcW w:w="980" w:type="dxa"/>
            <w:noWrap/>
            <w:hideMark/>
          </w:tcPr>
          <w:p w14:paraId="69FDCCFB"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20054</w:t>
            </w:r>
          </w:p>
        </w:tc>
      </w:tr>
      <w:tr w:rsidR="00B752ED" w:rsidRPr="00B752ED" w14:paraId="0D8ECA0F" w14:textId="77777777" w:rsidTr="00B752ED">
        <w:trPr>
          <w:trHeight w:val="290"/>
        </w:trPr>
        <w:tc>
          <w:tcPr>
            <w:tcW w:w="2160" w:type="dxa"/>
            <w:noWrap/>
            <w:hideMark/>
          </w:tcPr>
          <w:p w14:paraId="49BF72E1"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social_media_usage</w:t>
            </w:r>
            <w:proofErr w:type="spellEnd"/>
          </w:p>
        </w:tc>
        <w:tc>
          <w:tcPr>
            <w:tcW w:w="1678" w:type="dxa"/>
            <w:noWrap/>
            <w:hideMark/>
          </w:tcPr>
          <w:p w14:paraId="50A70D69"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
        </w:tc>
        <w:tc>
          <w:tcPr>
            <w:tcW w:w="980" w:type="dxa"/>
            <w:noWrap/>
            <w:hideMark/>
          </w:tcPr>
          <w:p w14:paraId="33BA4FA9"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20032</w:t>
            </w:r>
          </w:p>
        </w:tc>
      </w:tr>
      <w:tr w:rsidR="00B752ED" w:rsidRPr="00B752ED" w14:paraId="49B87E76" w14:textId="77777777" w:rsidTr="00B752ED">
        <w:trPr>
          <w:trHeight w:val="290"/>
        </w:trPr>
        <w:tc>
          <w:tcPr>
            <w:tcW w:w="2160" w:type="dxa"/>
            <w:noWrap/>
            <w:hideMark/>
          </w:tcPr>
          <w:p w14:paraId="39EA55C0"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social_media_usage</w:t>
            </w:r>
            <w:proofErr w:type="spellEnd"/>
          </w:p>
        </w:tc>
        <w:tc>
          <w:tcPr>
            <w:tcW w:w="1678" w:type="dxa"/>
            <w:noWrap/>
            <w:hideMark/>
          </w:tcPr>
          <w:p w14:paraId="6DE87858"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Excessive</w:t>
            </w:r>
          </w:p>
        </w:tc>
        <w:tc>
          <w:tcPr>
            <w:tcW w:w="980" w:type="dxa"/>
            <w:noWrap/>
            <w:hideMark/>
          </w:tcPr>
          <w:p w14:paraId="0A5DC0C2"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19893</w:t>
            </w:r>
          </w:p>
        </w:tc>
      </w:tr>
      <w:tr w:rsidR="00B752ED" w:rsidRPr="00B752ED" w14:paraId="0F8AB601" w14:textId="77777777" w:rsidTr="00B752ED">
        <w:trPr>
          <w:trHeight w:val="290"/>
        </w:trPr>
        <w:tc>
          <w:tcPr>
            <w:tcW w:w="2160" w:type="dxa"/>
            <w:noWrap/>
            <w:hideMark/>
          </w:tcPr>
          <w:p w14:paraId="45D8403F"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social_media_usage</w:t>
            </w:r>
            <w:proofErr w:type="spellEnd"/>
          </w:p>
        </w:tc>
        <w:tc>
          <w:tcPr>
            <w:tcW w:w="1678" w:type="dxa"/>
            <w:noWrap/>
            <w:hideMark/>
          </w:tcPr>
          <w:p w14:paraId="14258063"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Occasionally</w:t>
            </w:r>
          </w:p>
        </w:tc>
        <w:tc>
          <w:tcPr>
            <w:tcW w:w="980" w:type="dxa"/>
            <w:noWrap/>
            <w:hideMark/>
          </w:tcPr>
          <w:p w14:paraId="7DBB2516"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19881</w:t>
            </w:r>
          </w:p>
        </w:tc>
      </w:tr>
      <w:tr w:rsidR="00B752ED" w:rsidRPr="00B752ED" w14:paraId="18F36F4D" w14:textId="77777777" w:rsidTr="00B752ED">
        <w:trPr>
          <w:trHeight w:val="290"/>
        </w:trPr>
        <w:tc>
          <w:tcPr>
            <w:tcW w:w="2160" w:type="dxa"/>
            <w:noWrap/>
            <w:hideMark/>
          </w:tcPr>
          <w:p w14:paraId="57750553"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physical_activity_level</w:t>
            </w:r>
            <w:proofErr w:type="spellEnd"/>
          </w:p>
        </w:tc>
        <w:tc>
          <w:tcPr>
            <w:tcW w:w="1678" w:type="dxa"/>
            <w:noWrap/>
            <w:hideMark/>
          </w:tcPr>
          <w:p w14:paraId="3F5A2D80"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Sedentary</w:t>
            </w:r>
          </w:p>
        </w:tc>
        <w:tc>
          <w:tcPr>
            <w:tcW w:w="980" w:type="dxa"/>
            <w:noWrap/>
            <w:hideMark/>
          </w:tcPr>
          <w:p w14:paraId="01905402"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46679</w:t>
            </w:r>
          </w:p>
        </w:tc>
      </w:tr>
      <w:tr w:rsidR="00B752ED" w:rsidRPr="00B752ED" w14:paraId="5FC07F7B" w14:textId="77777777" w:rsidTr="00B752ED">
        <w:trPr>
          <w:trHeight w:val="290"/>
        </w:trPr>
        <w:tc>
          <w:tcPr>
            <w:tcW w:w="2160" w:type="dxa"/>
            <w:noWrap/>
            <w:hideMark/>
          </w:tcPr>
          <w:p w14:paraId="4E0194A5"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physical_activity_level</w:t>
            </w:r>
            <w:proofErr w:type="spellEnd"/>
          </w:p>
        </w:tc>
        <w:tc>
          <w:tcPr>
            <w:tcW w:w="1678" w:type="dxa"/>
            <w:noWrap/>
            <w:hideMark/>
          </w:tcPr>
          <w:p w14:paraId="2DB061B6"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Lightly Active</w:t>
            </w:r>
          </w:p>
        </w:tc>
        <w:tc>
          <w:tcPr>
            <w:tcW w:w="980" w:type="dxa"/>
            <w:noWrap/>
            <w:hideMark/>
          </w:tcPr>
          <w:p w14:paraId="62A14427"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23683</w:t>
            </w:r>
          </w:p>
        </w:tc>
      </w:tr>
      <w:tr w:rsidR="00B752ED" w:rsidRPr="00B752ED" w14:paraId="74534DA8" w14:textId="77777777" w:rsidTr="00B752ED">
        <w:trPr>
          <w:trHeight w:val="290"/>
        </w:trPr>
        <w:tc>
          <w:tcPr>
            <w:tcW w:w="2160" w:type="dxa"/>
            <w:noWrap/>
            <w:hideMark/>
          </w:tcPr>
          <w:p w14:paraId="76E7806D"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physical_activity_level</w:t>
            </w:r>
            <w:proofErr w:type="spellEnd"/>
          </w:p>
        </w:tc>
        <w:tc>
          <w:tcPr>
            <w:tcW w:w="1678" w:type="dxa"/>
            <w:noWrap/>
            <w:hideMark/>
          </w:tcPr>
          <w:p w14:paraId="2A36C145"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
        </w:tc>
        <w:tc>
          <w:tcPr>
            <w:tcW w:w="980" w:type="dxa"/>
            <w:noWrap/>
            <w:hideMark/>
          </w:tcPr>
          <w:p w14:paraId="11A14EA8"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19968</w:t>
            </w:r>
          </w:p>
        </w:tc>
      </w:tr>
      <w:tr w:rsidR="00B752ED" w:rsidRPr="00B752ED" w14:paraId="42DC7BBE" w14:textId="77777777" w:rsidTr="00B752ED">
        <w:trPr>
          <w:trHeight w:val="290"/>
        </w:trPr>
        <w:tc>
          <w:tcPr>
            <w:tcW w:w="2160" w:type="dxa"/>
            <w:noWrap/>
            <w:hideMark/>
          </w:tcPr>
          <w:p w14:paraId="3AD722F0"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physical_activity_level</w:t>
            </w:r>
            <w:proofErr w:type="spellEnd"/>
          </w:p>
        </w:tc>
        <w:tc>
          <w:tcPr>
            <w:tcW w:w="1678" w:type="dxa"/>
            <w:noWrap/>
            <w:hideMark/>
          </w:tcPr>
          <w:p w14:paraId="6A64233B"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Moderately Active</w:t>
            </w:r>
          </w:p>
        </w:tc>
        <w:tc>
          <w:tcPr>
            <w:tcW w:w="980" w:type="dxa"/>
            <w:noWrap/>
            <w:hideMark/>
          </w:tcPr>
          <w:p w14:paraId="1EA88AAB"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8237</w:t>
            </w:r>
          </w:p>
        </w:tc>
      </w:tr>
      <w:tr w:rsidR="00B752ED" w:rsidRPr="00B752ED" w14:paraId="60C5DBDD" w14:textId="77777777" w:rsidTr="00B752ED">
        <w:trPr>
          <w:trHeight w:val="290"/>
        </w:trPr>
        <w:tc>
          <w:tcPr>
            <w:tcW w:w="2160" w:type="dxa"/>
            <w:noWrap/>
            <w:hideMark/>
          </w:tcPr>
          <w:p w14:paraId="1F83F5A7"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physical_activity_level</w:t>
            </w:r>
            <w:proofErr w:type="spellEnd"/>
          </w:p>
        </w:tc>
        <w:tc>
          <w:tcPr>
            <w:tcW w:w="1678" w:type="dxa"/>
            <w:noWrap/>
            <w:hideMark/>
          </w:tcPr>
          <w:p w14:paraId="2473C20A"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Very Active</w:t>
            </w:r>
          </w:p>
        </w:tc>
        <w:tc>
          <w:tcPr>
            <w:tcW w:w="980" w:type="dxa"/>
            <w:noWrap/>
            <w:hideMark/>
          </w:tcPr>
          <w:p w14:paraId="07E7C038"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726</w:t>
            </w:r>
          </w:p>
        </w:tc>
      </w:tr>
      <w:tr w:rsidR="00B752ED" w:rsidRPr="00B752ED" w14:paraId="34DC6D12" w14:textId="77777777" w:rsidTr="00B752ED">
        <w:trPr>
          <w:trHeight w:val="290"/>
        </w:trPr>
        <w:tc>
          <w:tcPr>
            <w:tcW w:w="2160" w:type="dxa"/>
            <w:noWrap/>
            <w:hideMark/>
          </w:tcPr>
          <w:p w14:paraId="21909DFB"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lastRenderedPageBreak/>
              <w:t>physical_activity_level</w:t>
            </w:r>
            <w:proofErr w:type="spellEnd"/>
          </w:p>
        </w:tc>
        <w:tc>
          <w:tcPr>
            <w:tcW w:w="1678" w:type="dxa"/>
            <w:noWrap/>
            <w:hideMark/>
          </w:tcPr>
          <w:p w14:paraId="440960DA"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Extremely Active</w:t>
            </w:r>
          </w:p>
        </w:tc>
        <w:tc>
          <w:tcPr>
            <w:tcW w:w="980" w:type="dxa"/>
            <w:noWrap/>
            <w:hideMark/>
          </w:tcPr>
          <w:p w14:paraId="36D56DA7"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707</w:t>
            </w:r>
          </w:p>
        </w:tc>
      </w:tr>
      <w:tr w:rsidR="00B752ED" w:rsidRPr="00B752ED" w14:paraId="522B2894" w14:textId="77777777" w:rsidTr="00B752ED">
        <w:trPr>
          <w:trHeight w:val="290"/>
        </w:trPr>
        <w:tc>
          <w:tcPr>
            <w:tcW w:w="2160" w:type="dxa"/>
            <w:noWrap/>
            <w:hideMark/>
          </w:tcPr>
          <w:p w14:paraId="0751175F"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stress_level</w:t>
            </w:r>
            <w:proofErr w:type="spellEnd"/>
          </w:p>
        </w:tc>
        <w:tc>
          <w:tcPr>
            <w:tcW w:w="1678" w:type="dxa"/>
            <w:noWrap/>
            <w:hideMark/>
          </w:tcPr>
          <w:p w14:paraId="4CFA4418"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Elevated</w:t>
            </w:r>
          </w:p>
        </w:tc>
        <w:tc>
          <w:tcPr>
            <w:tcW w:w="980" w:type="dxa"/>
            <w:noWrap/>
            <w:hideMark/>
          </w:tcPr>
          <w:p w14:paraId="3813297B"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20087</w:t>
            </w:r>
          </w:p>
        </w:tc>
      </w:tr>
      <w:tr w:rsidR="00B752ED" w:rsidRPr="00B752ED" w14:paraId="632DDCBE" w14:textId="77777777" w:rsidTr="00B752ED">
        <w:trPr>
          <w:trHeight w:val="290"/>
        </w:trPr>
        <w:tc>
          <w:tcPr>
            <w:tcW w:w="2160" w:type="dxa"/>
            <w:noWrap/>
            <w:hideMark/>
          </w:tcPr>
          <w:p w14:paraId="5CC087E3"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stress_level</w:t>
            </w:r>
            <w:proofErr w:type="spellEnd"/>
          </w:p>
        </w:tc>
        <w:tc>
          <w:tcPr>
            <w:tcW w:w="1678" w:type="dxa"/>
            <w:noWrap/>
            <w:hideMark/>
          </w:tcPr>
          <w:p w14:paraId="6129EC4D"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Extreme</w:t>
            </w:r>
          </w:p>
        </w:tc>
        <w:tc>
          <w:tcPr>
            <w:tcW w:w="980" w:type="dxa"/>
            <w:noWrap/>
            <w:hideMark/>
          </w:tcPr>
          <w:p w14:paraId="205B21D6"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20021</w:t>
            </w:r>
          </w:p>
        </w:tc>
      </w:tr>
      <w:tr w:rsidR="00B752ED" w:rsidRPr="00B752ED" w14:paraId="4F4116FC" w14:textId="77777777" w:rsidTr="00B752ED">
        <w:trPr>
          <w:trHeight w:val="290"/>
        </w:trPr>
        <w:tc>
          <w:tcPr>
            <w:tcW w:w="2160" w:type="dxa"/>
            <w:noWrap/>
            <w:hideMark/>
          </w:tcPr>
          <w:p w14:paraId="717A423B"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stress_level</w:t>
            </w:r>
            <w:proofErr w:type="spellEnd"/>
          </w:p>
        </w:tc>
        <w:tc>
          <w:tcPr>
            <w:tcW w:w="1678" w:type="dxa"/>
            <w:noWrap/>
            <w:hideMark/>
          </w:tcPr>
          <w:p w14:paraId="7A4BD022"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Low</w:t>
            </w:r>
          </w:p>
        </w:tc>
        <w:tc>
          <w:tcPr>
            <w:tcW w:w="980" w:type="dxa"/>
            <w:noWrap/>
            <w:hideMark/>
          </w:tcPr>
          <w:p w14:paraId="497CAE8C"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19984</w:t>
            </w:r>
          </w:p>
        </w:tc>
      </w:tr>
      <w:tr w:rsidR="00B752ED" w:rsidRPr="00B752ED" w14:paraId="36A6085A" w14:textId="77777777" w:rsidTr="00B752ED">
        <w:trPr>
          <w:trHeight w:val="290"/>
        </w:trPr>
        <w:tc>
          <w:tcPr>
            <w:tcW w:w="2160" w:type="dxa"/>
            <w:noWrap/>
            <w:hideMark/>
          </w:tcPr>
          <w:p w14:paraId="0F1BB17E"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stress_level</w:t>
            </w:r>
            <w:proofErr w:type="spellEnd"/>
          </w:p>
        </w:tc>
        <w:tc>
          <w:tcPr>
            <w:tcW w:w="1678" w:type="dxa"/>
            <w:noWrap/>
            <w:hideMark/>
          </w:tcPr>
          <w:p w14:paraId="3474F07D"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
        </w:tc>
        <w:tc>
          <w:tcPr>
            <w:tcW w:w="980" w:type="dxa"/>
            <w:noWrap/>
            <w:hideMark/>
          </w:tcPr>
          <w:p w14:paraId="053AAA5B"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19976</w:t>
            </w:r>
          </w:p>
        </w:tc>
      </w:tr>
      <w:tr w:rsidR="00B752ED" w:rsidRPr="00B752ED" w14:paraId="27B7BDD8" w14:textId="77777777" w:rsidTr="00B752ED">
        <w:trPr>
          <w:trHeight w:val="290"/>
        </w:trPr>
        <w:tc>
          <w:tcPr>
            <w:tcW w:w="2160" w:type="dxa"/>
            <w:noWrap/>
            <w:hideMark/>
          </w:tcPr>
          <w:p w14:paraId="1A9B2D61"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stress_level</w:t>
            </w:r>
            <w:proofErr w:type="spellEnd"/>
          </w:p>
        </w:tc>
        <w:tc>
          <w:tcPr>
            <w:tcW w:w="1678" w:type="dxa"/>
            <w:noWrap/>
            <w:hideMark/>
          </w:tcPr>
          <w:p w14:paraId="4E289D0E"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Moderate</w:t>
            </w:r>
          </w:p>
        </w:tc>
        <w:tc>
          <w:tcPr>
            <w:tcW w:w="980" w:type="dxa"/>
            <w:noWrap/>
            <w:hideMark/>
          </w:tcPr>
          <w:p w14:paraId="071E127B"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19932</w:t>
            </w:r>
          </w:p>
        </w:tc>
      </w:tr>
      <w:tr w:rsidR="00B752ED" w:rsidRPr="00B752ED" w14:paraId="0172E642" w14:textId="77777777" w:rsidTr="00B752ED">
        <w:trPr>
          <w:trHeight w:val="290"/>
        </w:trPr>
        <w:tc>
          <w:tcPr>
            <w:tcW w:w="2160" w:type="dxa"/>
            <w:noWrap/>
            <w:hideMark/>
          </w:tcPr>
          <w:p w14:paraId="4EFAD40B"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alcohol_consumption</w:t>
            </w:r>
            <w:proofErr w:type="spellEnd"/>
          </w:p>
        </w:tc>
        <w:tc>
          <w:tcPr>
            <w:tcW w:w="1678" w:type="dxa"/>
            <w:noWrap/>
            <w:hideMark/>
          </w:tcPr>
          <w:p w14:paraId="07A59C44"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heavy</w:t>
            </w:r>
          </w:p>
        </w:tc>
        <w:tc>
          <w:tcPr>
            <w:tcW w:w="980" w:type="dxa"/>
            <w:noWrap/>
            <w:hideMark/>
          </w:tcPr>
          <w:p w14:paraId="77689040"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30624</w:t>
            </w:r>
          </w:p>
        </w:tc>
      </w:tr>
      <w:tr w:rsidR="00B752ED" w:rsidRPr="00B752ED" w14:paraId="2DBB06E3" w14:textId="77777777" w:rsidTr="00B752ED">
        <w:trPr>
          <w:trHeight w:val="290"/>
        </w:trPr>
        <w:tc>
          <w:tcPr>
            <w:tcW w:w="2160" w:type="dxa"/>
            <w:noWrap/>
            <w:hideMark/>
          </w:tcPr>
          <w:p w14:paraId="2FF820F5"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alcohol_consumption</w:t>
            </w:r>
            <w:proofErr w:type="spellEnd"/>
          </w:p>
        </w:tc>
        <w:tc>
          <w:tcPr>
            <w:tcW w:w="1678" w:type="dxa"/>
            <w:noWrap/>
            <w:hideMark/>
          </w:tcPr>
          <w:p w14:paraId="5D152C92"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none</w:t>
            </w:r>
          </w:p>
        </w:tc>
        <w:tc>
          <w:tcPr>
            <w:tcW w:w="980" w:type="dxa"/>
            <w:noWrap/>
            <w:hideMark/>
          </w:tcPr>
          <w:p w14:paraId="105BD304"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24409</w:t>
            </w:r>
          </w:p>
        </w:tc>
      </w:tr>
      <w:tr w:rsidR="00B752ED" w:rsidRPr="00B752ED" w14:paraId="7FD4CE19" w14:textId="77777777" w:rsidTr="00B752ED">
        <w:trPr>
          <w:trHeight w:val="290"/>
        </w:trPr>
        <w:tc>
          <w:tcPr>
            <w:tcW w:w="2160" w:type="dxa"/>
            <w:noWrap/>
            <w:hideMark/>
          </w:tcPr>
          <w:p w14:paraId="7B040269"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alcohol_consumption</w:t>
            </w:r>
            <w:proofErr w:type="spellEnd"/>
          </w:p>
        </w:tc>
        <w:tc>
          <w:tcPr>
            <w:tcW w:w="1678" w:type="dxa"/>
            <w:noWrap/>
            <w:hideMark/>
          </w:tcPr>
          <w:p w14:paraId="63DD6F14"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
        </w:tc>
        <w:tc>
          <w:tcPr>
            <w:tcW w:w="980" w:type="dxa"/>
            <w:noWrap/>
            <w:hideMark/>
          </w:tcPr>
          <w:p w14:paraId="40FB32B3"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20104</w:t>
            </w:r>
          </w:p>
        </w:tc>
      </w:tr>
      <w:tr w:rsidR="00B752ED" w:rsidRPr="00B752ED" w14:paraId="210F07A9" w14:textId="77777777" w:rsidTr="00B752ED">
        <w:trPr>
          <w:trHeight w:val="290"/>
        </w:trPr>
        <w:tc>
          <w:tcPr>
            <w:tcW w:w="2160" w:type="dxa"/>
            <w:noWrap/>
            <w:hideMark/>
          </w:tcPr>
          <w:p w14:paraId="21F38374"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alcohol_consumption</w:t>
            </w:r>
            <w:proofErr w:type="spellEnd"/>
          </w:p>
        </w:tc>
        <w:tc>
          <w:tcPr>
            <w:tcW w:w="1678" w:type="dxa"/>
            <w:noWrap/>
            <w:hideMark/>
          </w:tcPr>
          <w:p w14:paraId="1606C20C"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light</w:t>
            </w:r>
          </w:p>
        </w:tc>
        <w:tc>
          <w:tcPr>
            <w:tcW w:w="980" w:type="dxa"/>
            <w:noWrap/>
            <w:hideMark/>
          </w:tcPr>
          <w:p w14:paraId="1C4F1616"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16523</w:t>
            </w:r>
          </w:p>
        </w:tc>
      </w:tr>
      <w:tr w:rsidR="00B752ED" w:rsidRPr="00B752ED" w14:paraId="55FEEFD9" w14:textId="77777777" w:rsidTr="00B752ED">
        <w:trPr>
          <w:trHeight w:val="290"/>
        </w:trPr>
        <w:tc>
          <w:tcPr>
            <w:tcW w:w="2160" w:type="dxa"/>
            <w:noWrap/>
            <w:hideMark/>
          </w:tcPr>
          <w:p w14:paraId="58A5A4AD" w14:textId="77777777" w:rsidR="00B752ED" w:rsidRPr="00B752ED" w:rsidRDefault="00B752ED" w:rsidP="00B752ED">
            <w:pPr>
              <w:rPr>
                <w:rFonts w:ascii="Calibri" w:eastAsia="Times New Roman" w:hAnsi="Calibri" w:cs="Calibri"/>
                <w:color w:val="000000"/>
                <w:kern w:val="0"/>
                <w:sz w:val="22"/>
                <w:szCs w:val="22"/>
                <w:lang w:eastAsia="zh-CN"/>
                <w14:ligatures w14:val="none"/>
              </w:rPr>
            </w:pPr>
            <w:proofErr w:type="spellStart"/>
            <w:r w:rsidRPr="00B752ED">
              <w:rPr>
                <w:rFonts w:ascii="Calibri" w:eastAsia="Times New Roman" w:hAnsi="Calibri" w:cs="Calibri"/>
                <w:color w:val="000000"/>
                <w:kern w:val="0"/>
                <w:sz w:val="22"/>
                <w:szCs w:val="22"/>
                <w:lang w:eastAsia="zh-CN"/>
                <w14:ligatures w14:val="none"/>
              </w:rPr>
              <w:t>alcohol_consumption</w:t>
            </w:r>
            <w:proofErr w:type="spellEnd"/>
          </w:p>
        </w:tc>
        <w:tc>
          <w:tcPr>
            <w:tcW w:w="1678" w:type="dxa"/>
            <w:noWrap/>
            <w:hideMark/>
          </w:tcPr>
          <w:p w14:paraId="65AB6939" w14:textId="77777777" w:rsidR="00B752ED" w:rsidRPr="00B752ED" w:rsidRDefault="00B752ED" w:rsidP="00B752ED">
            <w:pPr>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moderate</w:t>
            </w:r>
          </w:p>
        </w:tc>
        <w:tc>
          <w:tcPr>
            <w:tcW w:w="980" w:type="dxa"/>
            <w:noWrap/>
            <w:hideMark/>
          </w:tcPr>
          <w:p w14:paraId="7BF08A84" w14:textId="77777777" w:rsidR="00B752ED" w:rsidRPr="00B752ED" w:rsidRDefault="00B752ED" w:rsidP="00B752ED">
            <w:pPr>
              <w:jc w:val="right"/>
              <w:rPr>
                <w:rFonts w:ascii="Calibri" w:eastAsia="Times New Roman" w:hAnsi="Calibri" w:cs="Calibri"/>
                <w:color w:val="000000"/>
                <w:kern w:val="0"/>
                <w:sz w:val="22"/>
                <w:szCs w:val="22"/>
                <w:lang w:eastAsia="zh-CN"/>
                <w14:ligatures w14:val="none"/>
              </w:rPr>
            </w:pPr>
            <w:r w:rsidRPr="00B752ED">
              <w:rPr>
                <w:rFonts w:ascii="Calibri" w:eastAsia="Times New Roman" w:hAnsi="Calibri" w:cs="Calibri"/>
                <w:color w:val="000000"/>
                <w:kern w:val="0"/>
                <w:sz w:val="22"/>
                <w:szCs w:val="22"/>
                <w:lang w:eastAsia="zh-CN"/>
                <w14:ligatures w14:val="none"/>
              </w:rPr>
              <w:t>8340</w:t>
            </w:r>
          </w:p>
        </w:tc>
      </w:tr>
    </w:tbl>
    <w:p w14:paraId="0D616A41" w14:textId="46D2D366" w:rsidR="00EB1C51" w:rsidRDefault="00EB1C51" w:rsidP="00B752ED"/>
    <w:p w14:paraId="3C63E599" w14:textId="644AE1A3" w:rsidR="00860111" w:rsidRDefault="00860111" w:rsidP="00B752ED">
      <w:r>
        <w:t xml:space="preserve">Table 2 - </w:t>
      </w:r>
    </w:p>
    <w:tbl>
      <w:tblPr>
        <w:tblW w:w="4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8"/>
        <w:gridCol w:w="1060"/>
        <w:gridCol w:w="1060"/>
      </w:tblGrid>
      <w:tr w:rsidR="00057C86" w:rsidRPr="00057C86" w14:paraId="6FE14345" w14:textId="77777777" w:rsidTr="00057C86">
        <w:trPr>
          <w:trHeight w:val="300"/>
        </w:trPr>
        <w:tc>
          <w:tcPr>
            <w:tcW w:w="2182" w:type="dxa"/>
            <w:shd w:val="clear" w:color="auto" w:fill="auto"/>
            <w:noWrap/>
            <w:hideMark/>
          </w:tcPr>
          <w:p w14:paraId="3882183D" w14:textId="77777777" w:rsidR="00057C86" w:rsidRPr="00057C86" w:rsidRDefault="00057C86" w:rsidP="00057C86">
            <w:pPr>
              <w:spacing w:after="0" w:line="240" w:lineRule="auto"/>
              <w:jc w:val="center"/>
              <w:rPr>
                <w:rFonts w:ascii="Calibri" w:eastAsia="Times New Roman" w:hAnsi="Calibri" w:cs="Calibri"/>
                <w:b/>
                <w:bCs/>
                <w:color w:val="000000"/>
                <w:kern w:val="0"/>
                <w:sz w:val="22"/>
                <w:szCs w:val="22"/>
                <w:lang w:eastAsia="en-GB"/>
                <w14:ligatures w14:val="none"/>
              </w:rPr>
            </w:pPr>
            <w:r w:rsidRPr="00057C86">
              <w:rPr>
                <w:rFonts w:ascii="Calibri" w:eastAsia="Times New Roman" w:hAnsi="Calibri" w:cs="Calibri"/>
                <w:b/>
                <w:bCs/>
                <w:color w:val="000000"/>
                <w:kern w:val="0"/>
                <w:sz w:val="22"/>
                <w:szCs w:val="22"/>
                <w:lang w:eastAsia="en-GB"/>
                <w14:ligatures w14:val="none"/>
              </w:rPr>
              <w:t>Attribute</w:t>
            </w:r>
          </w:p>
        </w:tc>
        <w:tc>
          <w:tcPr>
            <w:tcW w:w="1060" w:type="dxa"/>
            <w:shd w:val="clear" w:color="auto" w:fill="auto"/>
            <w:noWrap/>
            <w:hideMark/>
          </w:tcPr>
          <w:p w14:paraId="71E8AC2E" w14:textId="77777777" w:rsidR="00057C86" w:rsidRPr="00057C86" w:rsidRDefault="00057C86" w:rsidP="00057C86">
            <w:pPr>
              <w:spacing w:after="0" w:line="240" w:lineRule="auto"/>
              <w:jc w:val="center"/>
              <w:rPr>
                <w:rFonts w:ascii="Calibri" w:eastAsia="Times New Roman" w:hAnsi="Calibri" w:cs="Calibri"/>
                <w:b/>
                <w:bCs/>
                <w:color w:val="000000"/>
                <w:kern w:val="0"/>
                <w:sz w:val="22"/>
                <w:szCs w:val="22"/>
                <w:lang w:eastAsia="en-GB"/>
                <w14:ligatures w14:val="none"/>
              </w:rPr>
            </w:pPr>
            <w:r w:rsidRPr="00057C86">
              <w:rPr>
                <w:rFonts w:ascii="Calibri" w:eastAsia="Times New Roman" w:hAnsi="Calibri" w:cs="Calibri"/>
                <w:b/>
                <w:bCs/>
                <w:color w:val="000000"/>
                <w:kern w:val="0"/>
                <w:sz w:val="22"/>
                <w:szCs w:val="22"/>
                <w:lang w:eastAsia="en-GB"/>
                <w14:ligatures w14:val="none"/>
              </w:rPr>
              <w:t>Value</w:t>
            </w:r>
          </w:p>
        </w:tc>
        <w:tc>
          <w:tcPr>
            <w:tcW w:w="1060" w:type="dxa"/>
            <w:shd w:val="clear" w:color="auto" w:fill="auto"/>
            <w:noWrap/>
            <w:hideMark/>
          </w:tcPr>
          <w:p w14:paraId="0622609E" w14:textId="77777777" w:rsidR="00057C86" w:rsidRPr="00057C86" w:rsidRDefault="00057C86" w:rsidP="00057C86">
            <w:pPr>
              <w:spacing w:after="0" w:line="240" w:lineRule="auto"/>
              <w:jc w:val="center"/>
              <w:rPr>
                <w:rFonts w:ascii="Calibri" w:eastAsia="Times New Roman" w:hAnsi="Calibri" w:cs="Calibri"/>
                <w:b/>
                <w:bCs/>
                <w:color w:val="000000"/>
                <w:kern w:val="0"/>
                <w:sz w:val="22"/>
                <w:szCs w:val="22"/>
                <w:lang w:eastAsia="en-GB"/>
                <w14:ligatures w14:val="none"/>
              </w:rPr>
            </w:pPr>
            <w:r w:rsidRPr="00057C86">
              <w:rPr>
                <w:rFonts w:ascii="Calibri" w:eastAsia="Times New Roman" w:hAnsi="Calibri" w:cs="Calibri"/>
                <w:b/>
                <w:bCs/>
                <w:color w:val="000000"/>
                <w:kern w:val="0"/>
                <w:sz w:val="22"/>
                <w:szCs w:val="22"/>
                <w:lang w:eastAsia="en-GB"/>
                <w14:ligatures w14:val="none"/>
              </w:rPr>
              <w:t>Count</w:t>
            </w:r>
          </w:p>
        </w:tc>
      </w:tr>
      <w:tr w:rsidR="00057C86" w:rsidRPr="00057C86" w14:paraId="786F5161" w14:textId="77777777" w:rsidTr="00057C86">
        <w:trPr>
          <w:trHeight w:val="300"/>
        </w:trPr>
        <w:tc>
          <w:tcPr>
            <w:tcW w:w="2182" w:type="dxa"/>
            <w:shd w:val="clear" w:color="auto" w:fill="auto"/>
            <w:noWrap/>
            <w:vAlign w:val="bottom"/>
            <w:hideMark/>
          </w:tcPr>
          <w:p w14:paraId="2FDE9EE9" w14:textId="77777777" w:rsidR="00057C86" w:rsidRPr="00057C86" w:rsidRDefault="00057C86" w:rsidP="00057C86">
            <w:pPr>
              <w:spacing w:after="0" w:line="240" w:lineRule="auto"/>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hypertension</w:t>
            </w:r>
          </w:p>
        </w:tc>
        <w:tc>
          <w:tcPr>
            <w:tcW w:w="1060" w:type="dxa"/>
            <w:shd w:val="clear" w:color="auto" w:fill="auto"/>
            <w:noWrap/>
            <w:vAlign w:val="bottom"/>
            <w:hideMark/>
          </w:tcPr>
          <w:p w14:paraId="0A831941"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0</w:t>
            </w:r>
          </w:p>
        </w:tc>
        <w:tc>
          <w:tcPr>
            <w:tcW w:w="1060" w:type="dxa"/>
            <w:shd w:val="clear" w:color="auto" w:fill="auto"/>
            <w:noWrap/>
            <w:vAlign w:val="bottom"/>
            <w:hideMark/>
          </w:tcPr>
          <w:p w14:paraId="626C8676"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63955</w:t>
            </w:r>
          </w:p>
        </w:tc>
      </w:tr>
      <w:tr w:rsidR="00057C86" w:rsidRPr="00057C86" w14:paraId="3C653D52" w14:textId="77777777" w:rsidTr="00057C86">
        <w:trPr>
          <w:trHeight w:val="300"/>
        </w:trPr>
        <w:tc>
          <w:tcPr>
            <w:tcW w:w="3242" w:type="dxa"/>
            <w:gridSpan w:val="2"/>
            <w:shd w:val="clear" w:color="auto" w:fill="auto"/>
            <w:noWrap/>
            <w:vAlign w:val="bottom"/>
            <w:hideMark/>
          </w:tcPr>
          <w:p w14:paraId="6191E162" w14:textId="77777777" w:rsidR="00057C86" w:rsidRPr="00057C86" w:rsidRDefault="00057C86" w:rsidP="00057C86">
            <w:pPr>
              <w:spacing w:after="0" w:line="240" w:lineRule="auto"/>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hypertension</w:t>
            </w:r>
          </w:p>
        </w:tc>
        <w:tc>
          <w:tcPr>
            <w:tcW w:w="1060" w:type="dxa"/>
            <w:shd w:val="clear" w:color="auto" w:fill="auto"/>
            <w:noWrap/>
            <w:vAlign w:val="bottom"/>
            <w:hideMark/>
          </w:tcPr>
          <w:p w14:paraId="34806310"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19831</w:t>
            </w:r>
          </w:p>
        </w:tc>
      </w:tr>
      <w:tr w:rsidR="00057C86" w:rsidRPr="00057C86" w14:paraId="463DFDE1" w14:textId="77777777" w:rsidTr="00057C86">
        <w:trPr>
          <w:trHeight w:val="300"/>
        </w:trPr>
        <w:tc>
          <w:tcPr>
            <w:tcW w:w="2182" w:type="dxa"/>
            <w:shd w:val="clear" w:color="auto" w:fill="auto"/>
            <w:noWrap/>
            <w:vAlign w:val="bottom"/>
            <w:hideMark/>
          </w:tcPr>
          <w:p w14:paraId="12EE4AD5" w14:textId="77777777" w:rsidR="00057C86" w:rsidRPr="00057C86" w:rsidRDefault="00057C86" w:rsidP="00057C86">
            <w:pPr>
              <w:spacing w:after="0" w:line="240" w:lineRule="auto"/>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hypertension</w:t>
            </w:r>
          </w:p>
        </w:tc>
        <w:tc>
          <w:tcPr>
            <w:tcW w:w="1060" w:type="dxa"/>
            <w:shd w:val="clear" w:color="auto" w:fill="auto"/>
            <w:noWrap/>
            <w:vAlign w:val="bottom"/>
            <w:hideMark/>
          </w:tcPr>
          <w:p w14:paraId="5AB99143"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1</w:t>
            </w:r>
          </w:p>
        </w:tc>
        <w:tc>
          <w:tcPr>
            <w:tcW w:w="1060" w:type="dxa"/>
            <w:shd w:val="clear" w:color="auto" w:fill="auto"/>
            <w:noWrap/>
            <w:vAlign w:val="bottom"/>
            <w:hideMark/>
          </w:tcPr>
          <w:p w14:paraId="1C06A6E9"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16214</w:t>
            </w:r>
          </w:p>
        </w:tc>
      </w:tr>
      <w:tr w:rsidR="00057C86" w:rsidRPr="00057C86" w14:paraId="0129EF76" w14:textId="77777777" w:rsidTr="00057C86">
        <w:trPr>
          <w:trHeight w:val="300"/>
        </w:trPr>
        <w:tc>
          <w:tcPr>
            <w:tcW w:w="2182" w:type="dxa"/>
            <w:shd w:val="clear" w:color="auto" w:fill="auto"/>
            <w:noWrap/>
            <w:vAlign w:val="bottom"/>
            <w:hideMark/>
          </w:tcPr>
          <w:p w14:paraId="53417448" w14:textId="77777777" w:rsidR="00057C86" w:rsidRPr="00057C86" w:rsidRDefault="00057C86" w:rsidP="00057C86">
            <w:pPr>
              <w:spacing w:after="0" w:line="240" w:lineRule="auto"/>
              <w:rPr>
                <w:rFonts w:ascii="Calibri" w:eastAsia="Times New Roman" w:hAnsi="Calibri" w:cs="Calibri"/>
                <w:color w:val="000000"/>
                <w:kern w:val="0"/>
                <w:sz w:val="22"/>
                <w:szCs w:val="22"/>
                <w:lang w:eastAsia="en-GB"/>
                <w14:ligatures w14:val="none"/>
              </w:rPr>
            </w:pPr>
            <w:proofErr w:type="spellStart"/>
            <w:r w:rsidRPr="00057C86">
              <w:rPr>
                <w:rFonts w:ascii="Calibri" w:eastAsia="Times New Roman" w:hAnsi="Calibri" w:cs="Calibri"/>
                <w:color w:val="000000"/>
                <w:kern w:val="0"/>
                <w:sz w:val="22"/>
                <w:szCs w:val="22"/>
                <w:lang w:eastAsia="en-GB"/>
                <w14:ligatures w14:val="none"/>
              </w:rPr>
              <w:t>family_diabetes_history</w:t>
            </w:r>
            <w:proofErr w:type="spellEnd"/>
          </w:p>
        </w:tc>
        <w:tc>
          <w:tcPr>
            <w:tcW w:w="1060" w:type="dxa"/>
            <w:shd w:val="clear" w:color="auto" w:fill="auto"/>
            <w:noWrap/>
            <w:vAlign w:val="bottom"/>
            <w:hideMark/>
          </w:tcPr>
          <w:p w14:paraId="1116DC4E"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0</w:t>
            </w:r>
          </w:p>
        </w:tc>
        <w:tc>
          <w:tcPr>
            <w:tcW w:w="1060" w:type="dxa"/>
            <w:shd w:val="clear" w:color="auto" w:fill="auto"/>
            <w:noWrap/>
            <w:vAlign w:val="bottom"/>
            <w:hideMark/>
          </w:tcPr>
          <w:p w14:paraId="350E5043"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55731</w:t>
            </w:r>
          </w:p>
        </w:tc>
      </w:tr>
      <w:tr w:rsidR="00057C86" w:rsidRPr="00057C86" w14:paraId="41B5F638" w14:textId="77777777" w:rsidTr="00057C86">
        <w:trPr>
          <w:trHeight w:val="300"/>
        </w:trPr>
        <w:tc>
          <w:tcPr>
            <w:tcW w:w="2182" w:type="dxa"/>
            <w:shd w:val="clear" w:color="auto" w:fill="auto"/>
            <w:noWrap/>
            <w:vAlign w:val="bottom"/>
            <w:hideMark/>
          </w:tcPr>
          <w:p w14:paraId="40D44288" w14:textId="77777777" w:rsidR="00057C86" w:rsidRPr="00057C86" w:rsidRDefault="00057C86" w:rsidP="00057C86">
            <w:pPr>
              <w:spacing w:after="0" w:line="240" w:lineRule="auto"/>
              <w:rPr>
                <w:rFonts w:ascii="Calibri" w:eastAsia="Times New Roman" w:hAnsi="Calibri" w:cs="Calibri"/>
                <w:color w:val="000000"/>
                <w:kern w:val="0"/>
                <w:sz w:val="22"/>
                <w:szCs w:val="22"/>
                <w:lang w:eastAsia="en-GB"/>
                <w14:ligatures w14:val="none"/>
              </w:rPr>
            </w:pPr>
            <w:proofErr w:type="spellStart"/>
            <w:r w:rsidRPr="00057C86">
              <w:rPr>
                <w:rFonts w:ascii="Calibri" w:eastAsia="Times New Roman" w:hAnsi="Calibri" w:cs="Calibri"/>
                <w:color w:val="000000"/>
                <w:kern w:val="0"/>
                <w:sz w:val="22"/>
                <w:szCs w:val="22"/>
                <w:lang w:eastAsia="en-GB"/>
                <w14:ligatures w14:val="none"/>
              </w:rPr>
              <w:t>family_diabetes_history</w:t>
            </w:r>
            <w:proofErr w:type="spellEnd"/>
          </w:p>
        </w:tc>
        <w:tc>
          <w:tcPr>
            <w:tcW w:w="1060" w:type="dxa"/>
            <w:shd w:val="clear" w:color="auto" w:fill="auto"/>
            <w:noWrap/>
            <w:vAlign w:val="bottom"/>
            <w:hideMark/>
          </w:tcPr>
          <w:p w14:paraId="2A092BE2"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1</w:t>
            </w:r>
          </w:p>
        </w:tc>
        <w:tc>
          <w:tcPr>
            <w:tcW w:w="1060" w:type="dxa"/>
            <w:shd w:val="clear" w:color="auto" w:fill="auto"/>
            <w:noWrap/>
            <w:vAlign w:val="bottom"/>
            <w:hideMark/>
          </w:tcPr>
          <w:p w14:paraId="3CE53F30"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24132</w:t>
            </w:r>
          </w:p>
        </w:tc>
      </w:tr>
      <w:tr w:rsidR="00057C86" w:rsidRPr="00057C86" w14:paraId="5700908E" w14:textId="77777777" w:rsidTr="00057C86">
        <w:trPr>
          <w:trHeight w:val="300"/>
        </w:trPr>
        <w:tc>
          <w:tcPr>
            <w:tcW w:w="3242" w:type="dxa"/>
            <w:gridSpan w:val="2"/>
            <w:shd w:val="clear" w:color="auto" w:fill="auto"/>
            <w:noWrap/>
            <w:vAlign w:val="bottom"/>
            <w:hideMark/>
          </w:tcPr>
          <w:p w14:paraId="7CB39DC1" w14:textId="77777777" w:rsidR="00057C86" w:rsidRPr="00057C86" w:rsidRDefault="00057C86" w:rsidP="00057C86">
            <w:pPr>
              <w:spacing w:after="0" w:line="240" w:lineRule="auto"/>
              <w:rPr>
                <w:rFonts w:ascii="Calibri" w:eastAsia="Times New Roman" w:hAnsi="Calibri" w:cs="Calibri"/>
                <w:color w:val="000000"/>
                <w:kern w:val="0"/>
                <w:sz w:val="22"/>
                <w:szCs w:val="22"/>
                <w:lang w:eastAsia="en-GB"/>
                <w14:ligatures w14:val="none"/>
              </w:rPr>
            </w:pPr>
            <w:proofErr w:type="spellStart"/>
            <w:r w:rsidRPr="00057C86">
              <w:rPr>
                <w:rFonts w:ascii="Calibri" w:eastAsia="Times New Roman" w:hAnsi="Calibri" w:cs="Calibri"/>
                <w:color w:val="000000"/>
                <w:kern w:val="0"/>
                <w:sz w:val="22"/>
                <w:szCs w:val="22"/>
                <w:lang w:eastAsia="en-GB"/>
                <w14:ligatures w14:val="none"/>
              </w:rPr>
              <w:t>family_diabetes_history</w:t>
            </w:r>
            <w:proofErr w:type="spellEnd"/>
          </w:p>
        </w:tc>
        <w:tc>
          <w:tcPr>
            <w:tcW w:w="1060" w:type="dxa"/>
            <w:shd w:val="clear" w:color="auto" w:fill="auto"/>
            <w:noWrap/>
            <w:vAlign w:val="bottom"/>
            <w:hideMark/>
          </w:tcPr>
          <w:p w14:paraId="11B7E609"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20137</w:t>
            </w:r>
          </w:p>
        </w:tc>
      </w:tr>
      <w:tr w:rsidR="00057C86" w:rsidRPr="00057C86" w14:paraId="00031374" w14:textId="77777777" w:rsidTr="00057C86">
        <w:trPr>
          <w:trHeight w:val="300"/>
        </w:trPr>
        <w:tc>
          <w:tcPr>
            <w:tcW w:w="2182" w:type="dxa"/>
            <w:shd w:val="clear" w:color="auto" w:fill="auto"/>
            <w:noWrap/>
            <w:vAlign w:val="bottom"/>
            <w:hideMark/>
          </w:tcPr>
          <w:p w14:paraId="4BB674A6" w14:textId="77777777" w:rsidR="00057C86" w:rsidRPr="00057C86" w:rsidRDefault="00057C86" w:rsidP="00057C86">
            <w:pPr>
              <w:spacing w:after="0" w:line="240" w:lineRule="auto"/>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diabetes</w:t>
            </w:r>
          </w:p>
        </w:tc>
        <w:tc>
          <w:tcPr>
            <w:tcW w:w="1060" w:type="dxa"/>
            <w:shd w:val="clear" w:color="auto" w:fill="auto"/>
            <w:noWrap/>
            <w:vAlign w:val="bottom"/>
            <w:hideMark/>
          </w:tcPr>
          <w:p w14:paraId="31A5CEB6"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1</w:t>
            </w:r>
          </w:p>
        </w:tc>
        <w:tc>
          <w:tcPr>
            <w:tcW w:w="1060" w:type="dxa"/>
            <w:shd w:val="clear" w:color="auto" w:fill="auto"/>
            <w:noWrap/>
            <w:vAlign w:val="bottom"/>
            <w:hideMark/>
          </w:tcPr>
          <w:p w14:paraId="40F7DDC1"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76626</w:t>
            </w:r>
          </w:p>
        </w:tc>
      </w:tr>
      <w:tr w:rsidR="00057C86" w:rsidRPr="00057C86" w14:paraId="261D3A2B" w14:textId="77777777" w:rsidTr="00057C86">
        <w:trPr>
          <w:trHeight w:val="300"/>
        </w:trPr>
        <w:tc>
          <w:tcPr>
            <w:tcW w:w="2182" w:type="dxa"/>
            <w:shd w:val="clear" w:color="auto" w:fill="auto"/>
            <w:noWrap/>
            <w:vAlign w:val="bottom"/>
            <w:hideMark/>
          </w:tcPr>
          <w:p w14:paraId="110DF08E" w14:textId="77777777" w:rsidR="00057C86" w:rsidRPr="00057C86" w:rsidRDefault="00057C86" w:rsidP="00057C86">
            <w:pPr>
              <w:spacing w:after="0" w:line="240" w:lineRule="auto"/>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diabetes</w:t>
            </w:r>
          </w:p>
        </w:tc>
        <w:tc>
          <w:tcPr>
            <w:tcW w:w="1060" w:type="dxa"/>
            <w:shd w:val="clear" w:color="auto" w:fill="auto"/>
            <w:noWrap/>
            <w:vAlign w:val="bottom"/>
            <w:hideMark/>
          </w:tcPr>
          <w:p w14:paraId="5ED23FE4" w14:textId="77777777" w:rsidR="00057C86" w:rsidRPr="00057C86" w:rsidRDefault="00057C86" w:rsidP="00057C86">
            <w:pPr>
              <w:spacing w:after="0" w:line="240" w:lineRule="auto"/>
              <w:rPr>
                <w:rFonts w:ascii="Calibri" w:eastAsia="Times New Roman" w:hAnsi="Calibri" w:cs="Calibri"/>
                <w:color w:val="000000"/>
                <w:kern w:val="0"/>
                <w:sz w:val="22"/>
                <w:szCs w:val="22"/>
                <w:lang w:eastAsia="en-GB"/>
                <w14:ligatures w14:val="none"/>
              </w:rPr>
            </w:pPr>
          </w:p>
        </w:tc>
        <w:tc>
          <w:tcPr>
            <w:tcW w:w="1060" w:type="dxa"/>
            <w:shd w:val="clear" w:color="auto" w:fill="auto"/>
            <w:noWrap/>
            <w:vAlign w:val="bottom"/>
            <w:hideMark/>
          </w:tcPr>
          <w:p w14:paraId="42EA0060"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19758</w:t>
            </w:r>
          </w:p>
        </w:tc>
      </w:tr>
      <w:tr w:rsidR="00057C86" w:rsidRPr="00057C86" w14:paraId="3AA3E68E" w14:textId="77777777" w:rsidTr="00057C86">
        <w:trPr>
          <w:trHeight w:val="300"/>
        </w:trPr>
        <w:tc>
          <w:tcPr>
            <w:tcW w:w="2182" w:type="dxa"/>
            <w:shd w:val="clear" w:color="auto" w:fill="auto"/>
            <w:noWrap/>
            <w:vAlign w:val="bottom"/>
            <w:hideMark/>
          </w:tcPr>
          <w:p w14:paraId="4A4D4E8D" w14:textId="77777777" w:rsidR="00057C86" w:rsidRPr="00057C86" w:rsidRDefault="00057C86" w:rsidP="00057C86">
            <w:pPr>
              <w:spacing w:after="0" w:line="240" w:lineRule="auto"/>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diabetes</w:t>
            </w:r>
          </w:p>
        </w:tc>
        <w:tc>
          <w:tcPr>
            <w:tcW w:w="1060" w:type="dxa"/>
            <w:shd w:val="clear" w:color="auto" w:fill="auto"/>
            <w:noWrap/>
            <w:vAlign w:val="bottom"/>
            <w:hideMark/>
          </w:tcPr>
          <w:p w14:paraId="12CB4347"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0</w:t>
            </w:r>
          </w:p>
        </w:tc>
        <w:tc>
          <w:tcPr>
            <w:tcW w:w="1060" w:type="dxa"/>
            <w:shd w:val="clear" w:color="auto" w:fill="auto"/>
            <w:noWrap/>
            <w:vAlign w:val="bottom"/>
            <w:hideMark/>
          </w:tcPr>
          <w:p w14:paraId="1AE0BC48" w14:textId="77777777" w:rsidR="00057C86" w:rsidRPr="00057C86" w:rsidRDefault="00057C86" w:rsidP="00057C86">
            <w:pPr>
              <w:spacing w:after="0" w:line="240" w:lineRule="auto"/>
              <w:jc w:val="right"/>
              <w:rPr>
                <w:rFonts w:ascii="Calibri" w:eastAsia="Times New Roman" w:hAnsi="Calibri" w:cs="Calibri"/>
                <w:color w:val="000000"/>
                <w:kern w:val="0"/>
                <w:sz w:val="22"/>
                <w:szCs w:val="22"/>
                <w:lang w:eastAsia="en-GB"/>
                <w14:ligatures w14:val="none"/>
              </w:rPr>
            </w:pPr>
            <w:r w:rsidRPr="00057C86">
              <w:rPr>
                <w:rFonts w:ascii="Calibri" w:eastAsia="Times New Roman" w:hAnsi="Calibri" w:cs="Calibri"/>
                <w:color w:val="000000"/>
                <w:kern w:val="0"/>
                <w:sz w:val="22"/>
                <w:szCs w:val="22"/>
                <w:lang w:eastAsia="en-GB"/>
                <w14:ligatures w14:val="none"/>
              </w:rPr>
              <w:t>3616</w:t>
            </w:r>
          </w:p>
        </w:tc>
      </w:tr>
    </w:tbl>
    <w:p w14:paraId="30969A81" w14:textId="1DE35940" w:rsidR="00057C86" w:rsidRPr="00250CE1" w:rsidRDefault="00057C86" w:rsidP="00B752ED"/>
    <w:sectPr w:rsidR="00057C86" w:rsidRPr="00250CE1" w:rsidSect="007D3DF6">
      <w:footerReference w:type="default" r:id="rId41"/>
      <w:pgSz w:w="11906" w:h="16838" w:code="9"/>
      <w:pgMar w:top="1440" w:right="1440" w:bottom="1440" w:left="1440" w:header="708" w:footer="708" w:gutter="0"/>
      <w:pgBorders w:offsetFrom="page">
        <w:top w:val="single" w:sz="4" w:space="24" w:color="ADADAD" w:themeColor="background2" w:themeShade="BF"/>
        <w:left w:val="single" w:sz="4" w:space="24" w:color="ADADAD" w:themeColor="background2" w:themeShade="BF"/>
        <w:bottom w:val="single" w:sz="4" w:space="24" w:color="ADADAD" w:themeColor="background2" w:themeShade="BF"/>
        <w:right w:val="single" w:sz="4" w:space="24" w:color="ADADAD" w:themeColor="background2" w:themeShade="BF"/>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C261DC" w14:textId="77777777" w:rsidR="009958E7" w:rsidRDefault="009958E7" w:rsidP="00805DA5">
      <w:pPr>
        <w:spacing w:after="0" w:line="240" w:lineRule="auto"/>
      </w:pPr>
      <w:r>
        <w:separator/>
      </w:r>
    </w:p>
  </w:endnote>
  <w:endnote w:type="continuationSeparator" w:id="0">
    <w:p w14:paraId="5BE1A00D" w14:textId="77777777" w:rsidR="009958E7" w:rsidRDefault="009958E7" w:rsidP="00805DA5">
      <w:pPr>
        <w:spacing w:after="0" w:line="240" w:lineRule="auto"/>
      </w:pPr>
      <w:r>
        <w:continuationSeparator/>
      </w:r>
    </w:p>
  </w:endnote>
  <w:endnote w:type="continuationNotice" w:id="1">
    <w:p w14:paraId="3936804E" w14:textId="77777777" w:rsidR="009958E7" w:rsidRDefault="009958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pitch w:val="default"/>
  </w:font>
  <w:font w:name=".AppleSystemUIFontMonospaced">
    <w:altName w:val="Cambria"/>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HAnsi" w:eastAsiaTheme="majorEastAsia" w:hAnsiTheme="majorHAnsi" w:cstheme="majorBidi"/>
        <w:sz w:val="28"/>
        <w:szCs w:val="28"/>
      </w:rPr>
      <w:id w:val="-1391036114"/>
      <w:docPartObj>
        <w:docPartGallery w:val="Page Numbers (Bottom of Page)"/>
        <w:docPartUnique/>
      </w:docPartObj>
    </w:sdtPr>
    <w:sdtEndPr>
      <w:rPr>
        <w:noProof/>
      </w:rPr>
    </w:sdtEndPr>
    <w:sdtContent>
      <w:p w14:paraId="7D1B0592" w14:textId="21701B81" w:rsidR="00C040C5" w:rsidRDefault="008F3135">
        <w:pPr>
          <w:pStyle w:val="Footer"/>
        </w:pPr>
        <w:r>
          <w:rPr>
            <w:rFonts w:asciiTheme="majorHAnsi" w:eastAsiaTheme="majorEastAsia" w:hAnsiTheme="majorHAnsi" w:cstheme="majorBidi"/>
            <w:sz w:val="28"/>
            <w:szCs w:val="28"/>
          </w:rPr>
          <w:t xml:space="preserve">pg. </w:t>
        </w:r>
        <w:r>
          <w:rPr>
            <w:rFonts w:eastAsiaTheme="minorEastAsia" w:cs="Times New Roman"/>
            <w:sz w:val="22"/>
            <w:szCs w:val="22"/>
          </w:rPr>
          <w:fldChar w:fldCharType="begin"/>
        </w:r>
        <w:r>
          <w:instrText xml:space="preserve"> PAGE    \* MERGEFORMAT </w:instrText>
        </w:r>
        <w:r>
          <w:rPr>
            <w:rFonts w:eastAsiaTheme="minorEastAsia" w:cs="Times New Roman"/>
            <w:sz w:val="22"/>
            <w:szCs w:val="22"/>
          </w:rPr>
          <w:fldChar w:fldCharType="separate"/>
        </w:r>
        <w:r>
          <w:rPr>
            <w:rFonts w:asciiTheme="majorHAnsi" w:eastAsiaTheme="majorEastAsia" w:hAnsiTheme="majorHAnsi" w:cstheme="majorBidi"/>
            <w:sz w:val="28"/>
            <w:szCs w:val="28"/>
          </w:rPr>
          <w:t>2</w:t>
        </w:r>
        <w:r>
          <w:rPr>
            <w:rFonts w:asciiTheme="majorHAnsi" w:eastAsiaTheme="majorEastAsia" w:hAnsiTheme="majorHAnsi" w:cstheme="majorBidi"/>
            <w:sz w:val="28"/>
            <w:szCs w:val="28"/>
          </w:rPr>
          <w:fldChar w:fldCharType="end"/>
        </w:r>
        <w:r w:rsidR="00C040C5">
          <w:rPr>
            <w:rFonts w:asciiTheme="majorHAnsi" w:eastAsiaTheme="majorEastAsia" w:hAnsiTheme="majorHAnsi" w:cstheme="majorBidi"/>
            <w:noProof/>
            <w:sz w:val="28"/>
            <w:szCs w:val="28"/>
          </w:rPr>
          <w:t xml:space="preserve">                                                                                                                </w:t>
        </w:r>
        <w:r w:rsidR="00A93852">
          <w:rPr>
            <w:rFonts w:asciiTheme="majorHAnsi" w:eastAsiaTheme="majorEastAsia" w:hAnsiTheme="majorHAnsi" w:cstheme="majorBidi"/>
            <w:noProof/>
            <w:sz w:val="28"/>
            <w:szCs w:val="28"/>
          </w:rPr>
          <w:t xml:space="preserve">   </w:t>
        </w:r>
        <w:r w:rsidR="00C040C5">
          <w:rPr>
            <w:rFonts w:asciiTheme="majorHAnsi" w:eastAsiaTheme="majorEastAsia" w:hAnsiTheme="majorHAnsi" w:cstheme="majorBidi"/>
            <w:noProof/>
            <w:sz w:val="28"/>
            <w:szCs w:val="28"/>
          </w:rPr>
          <w:t xml:space="preserve"> Date: </w:t>
        </w:r>
        <w:r w:rsidR="00A93852">
          <w:rPr>
            <w:rFonts w:asciiTheme="majorHAnsi" w:eastAsiaTheme="majorEastAsia" w:hAnsiTheme="majorHAnsi" w:cstheme="majorBidi"/>
            <w:noProof/>
            <w:sz w:val="28"/>
            <w:szCs w:val="28"/>
          </w:rPr>
          <w:t>22/11/2024</w:t>
        </w:r>
      </w:p>
    </w:sdtContent>
  </w:sdt>
  <w:p w14:paraId="414185DB" w14:textId="6D09D428" w:rsidR="00805DA5" w:rsidRDefault="00805D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29724A" w14:textId="77777777" w:rsidR="009958E7" w:rsidRDefault="009958E7" w:rsidP="00805DA5">
      <w:pPr>
        <w:spacing w:after="0" w:line="240" w:lineRule="auto"/>
      </w:pPr>
      <w:r>
        <w:separator/>
      </w:r>
    </w:p>
  </w:footnote>
  <w:footnote w:type="continuationSeparator" w:id="0">
    <w:p w14:paraId="4E7976FC" w14:textId="77777777" w:rsidR="009958E7" w:rsidRDefault="009958E7" w:rsidP="00805DA5">
      <w:pPr>
        <w:spacing w:after="0" w:line="240" w:lineRule="auto"/>
      </w:pPr>
      <w:r>
        <w:continuationSeparator/>
      </w:r>
    </w:p>
  </w:footnote>
  <w:footnote w:type="continuationNotice" w:id="1">
    <w:p w14:paraId="563C549F" w14:textId="77777777" w:rsidR="009958E7" w:rsidRDefault="009958E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70" type="#_x0000_t75" style="width:.5pt;height:.5pt;visibility:visible;mso-wrap-style:square" o:bullet="t">
        <v:imagedata r:id="rId1" o:title=""/>
      </v:shape>
    </w:pict>
  </w:numPicBullet>
  <w:abstractNum w:abstractNumId="0" w15:restartNumberingAfterBreak="0">
    <w:nsid w:val="04CD6149"/>
    <w:multiLevelType w:val="multilevel"/>
    <w:tmpl w:val="731C706E"/>
    <w:lvl w:ilvl="0">
      <w:start w:val="1"/>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lowerLetter"/>
      <w:lvlText w:val="%3)"/>
      <w:lvlJc w:val="left"/>
      <w:pPr>
        <w:ind w:left="1080" w:hanging="360"/>
      </w:p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76E27A6"/>
    <w:multiLevelType w:val="hybridMultilevel"/>
    <w:tmpl w:val="063A610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83C0391"/>
    <w:multiLevelType w:val="hybridMultilevel"/>
    <w:tmpl w:val="18EEC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FC33EA"/>
    <w:multiLevelType w:val="hybridMultilevel"/>
    <w:tmpl w:val="AB3EE91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DA5A34"/>
    <w:multiLevelType w:val="hybridMultilevel"/>
    <w:tmpl w:val="012087D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803696"/>
    <w:multiLevelType w:val="hybridMultilevel"/>
    <w:tmpl w:val="D866598C"/>
    <w:lvl w:ilvl="0" w:tplc="761233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4E3FCF"/>
    <w:multiLevelType w:val="hybridMultilevel"/>
    <w:tmpl w:val="5F220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761F07"/>
    <w:multiLevelType w:val="multilevel"/>
    <w:tmpl w:val="4C9EC58A"/>
    <w:lvl w:ilvl="0">
      <w:start w:val="5"/>
      <w:numFmt w:val="decimal"/>
      <w:lvlText w:val="%1"/>
      <w:lvlJc w:val="left"/>
      <w:pPr>
        <w:ind w:left="520" w:hanging="520"/>
      </w:pPr>
      <w:rPr>
        <w:rFonts w:hint="default"/>
      </w:rPr>
    </w:lvl>
    <w:lvl w:ilvl="1">
      <w:start w:val="5"/>
      <w:numFmt w:val="decimal"/>
      <w:lvlText w:val="%1.%2"/>
      <w:lvlJc w:val="left"/>
      <w:pPr>
        <w:ind w:left="700" w:hanging="5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159539C7"/>
    <w:multiLevelType w:val="hybridMultilevel"/>
    <w:tmpl w:val="B3FC40EC"/>
    <w:lvl w:ilvl="0" w:tplc="3C10BF8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6177BC"/>
    <w:multiLevelType w:val="hybridMultilevel"/>
    <w:tmpl w:val="B5AE508C"/>
    <w:lvl w:ilvl="0" w:tplc="08090017">
      <w:start w:val="1"/>
      <w:numFmt w:val="lowerLetter"/>
      <w:lvlText w:val="%1)"/>
      <w:lvlJc w:val="left"/>
      <w:pPr>
        <w:ind w:left="1080" w:hanging="360"/>
      </w:pPr>
    </w:lvl>
    <w:lvl w:ilvl="1" w:tplc="FFFFFFF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18634273"/>
    <w:multiLevelType w:val="multilevel"/>
    <w:tmpl w:val="1462392A"/>
    <w:lvl w:ilvl="0">
      <w:start w:val="3"/>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B705595"/>
    <w:multiLevelType w:val="hybridMultilevel"/>
    <w:tmpl w:val="1FA2D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D5A2B18"/>
    <w:multiLevelType w:val="hybridMultilevel"/>
    <w:tmpl w:val="AB5C69BC"/>
    <w:lvl w:ilvl="0" w:tplc="08090001">
      <w:start w:val="1"/>
      <w:numFmt w:val="bullet"/>
      <w:lvlText w:val=""/>
      <w:lvlJc w:val="left"/>
      <w:pPr>
        <w:ind w:left="720" w:hanging="360"/>
      </w:pPr>
      <w:rPr>
        <w:rFonts w:ascii="Symbol" w:hAnsi="Symbol" w:hint="default"/>
        <w:color w:val="000000" w:themeColor="text1"/>
      </w:rPr>
    </w:lvl>
    <w:lvl w:ilvl="1" w:tplc="EECCAD6C">
      <w:start w:val="1"/>
      <w:numFmt w:val="bullet"/>
      <w:lvlText w:val=""/>
      <w:lvlJc w:val="left"/>
      <w:pPr>
        <w:tabs>
          <w:tab w:val="num" w:pos="1440"/>
        </w:tabs>
        <w:ind w:left="1440" w:hanging="360"/>
      </w:pPr>
      <w:rPr>
        <w:rFonts w:ascii="Symbol" w:hAnsi="Symbol" w:hint="default"/>
      </w:rPr>
    </w:lvl>
    <w:lvl w:ilvl="2" w:tplc="A1A00A20" w:tentative="1">
      <w:start w:val="1"/>
      <w:numFmt w:val="bullet"/>
      <w:lvlText w:val=""/>
      <w:lvlJc w:val="left"/>
      <w:pPr>
        <w:tabs>
          <w:tab w:val="num" w:pos="2160"/>
        </w:tabs>
        <w:ind w:left="2160" w:hanging="360"/>
      </w:pPr>
      <w:rPr>
        <w:rFonts w:ascii="Symbol" w:hAnsi="Symbol" w:hint="default"/>
      </w:rPr>
    </w:lvl>
    <w:lvl w:ilvl="3" w:tplc="BE7650B2" w:tentative="1">
      <w:start w:val="1"/>
      <w:numFmt w:val="bullet"/>
      <w:lvlText w:val=""/>
      <w:lvlJc w:val="left"/>
      <w:pPr>
        <w:tabs>
          <w:tab w:val="num" w:pos="2880"/>
        </w:tabs>
        <w:ind w:left="2880" w:hanging="360"/>
      </w:pPr>
      <w:rPr>
        <w:rFonts w:ascii="Symbol" w:hAnsi="Symbol" w:hint="default"/>
      </w:rPr>
    </w:lvl>
    <w:lvl w:ilvl="4" w:tplc="503C9FF8" w:tentative="1">
      <w:start w:val="1"/>
      <w:numFmt w:val="bullet"/>
      <w:lvlText w:val=""/>
      <w:lvlJc w:val="left"/>
      <w:pPr>
        <w:tabs>
          <w:tab w:val="num" w:pos="3600"/>
        </w:tabs>
        <w:ind w:left="3600" w:hanging="360"/>
      </w:pPr>
      <w:rPr>
        <w:rFonts w:ascii="Symbol" w:hAnsi="Symbol" w:hint="default"/>
      </w:rPr>
    </w:lvl>
    <w:lvl w:ilvl="5" w:tplc="5B7AE31A" w:tentative="1">
      <w:start w:val="1"/>
      <w:numFmt w:val="bullet"/>
      <w:lvlText w:val=""/>
      <w:lvlJc w:val="left"/>
      <w:pPr>
        <w:tabs>
          <w:tab w:val="num" w:pos="4320"/>
        </w:tabs>
        <w:ind w:left="4320" w:hanging="360"/>
      </w:pPr>
      <w:rPr>
        <w:rFonts w:ascii="Symbol" w:hAnsi="Symbol" w:hint="default"/>
      </w:rPr>
    </w:lvl>
    <w:lvl w:ilvl="6" w:tplc="FB4413BA" w:tentative="1">
      <w:start w:val="1"/>
      <w:numFmt w:val="bullet"/>
      <w:lvlText w:val=""/>
      <w:lvlJc w:val="left"/>
      <w:pPr>
        <w:tabs>
          <w:tab w:val="num" w:pos="5040"/>
        </w:tabs>
        <w:ind w:left="5040" w:hanging="360"/>
      </w:pPr>
      <w:rPr>
        <w:rFonts w:ascii="Symbol" w:hAnsi="Symbol" w:hint="default"/>
      </w:rPr>
    </w:lvl>
    <w:lvl w:ilvl="7" w:tplc="4C642C94" w:tentative="1">
      <w:start w:val="1"/>
      <w:numFmt w:val="bullet"/>
      <w:lvlText w:val=""/>
      <w:lvlJc w:val="left"/>
      <w:pPr>
        <w:tabs>
          <w:tab w:val="num" w:pos="5760"/>
        </w:tabs>
        <w:ind w:left="5760" w:hanging="360"/>
      </w:pPr>
      <w:rPr>
        <w:rFonts w:ascii="Symbol" w:hAnsi="Symbol" w:hint="default"/>
      </w:rPr>
    </w:lvl>
    <w:lvl w:ilvl="8" w:tplc="A7E0CA92"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1DA91137"/>
    <w:multiLevelType w:val="multilevel"/>
    <w:tmpl w:val="4D7E6C52"/>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1F066AEC"/>
    <w:multiLevelType w:val="hybridMultilevel"/>
    <w:tmpl w:val="37BA5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DE7FF2"/>
    <w:multiLevelType w:val="multilevel"/>
    <w:tmpl w:val="82D6D5D0"/>
    <w:lvl w:ilvl="0">
      <w:start w:val="5"/>
      <w:numFmt w:val="decimal"/>
      <w:lvlText w:val="%1"/>
      <w:lvlJc w:val="left"/>
      <w:pPr>
        <w:ind w:left="520" w:hanging="520"/>
      </w:pPr>
      <w:rPr>
        <w:rFonts w:hint="default"/>
      </w:rPr>
    </w:lvl>
    <w:lvl w:ilvl="1">
      <w:start w:val="5"/>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6EB2F28"/>
    <w:multiLevelType w:val="multilevel"/>
    <w:tmpl w:val="9920DAC0"/>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186572"/>
    <w:multiLevelType w:val="multilevel"/>
    <w:tmpl w:val="2F4E2DE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6B75671"/>
    <w:multiLevelType w:val="multilevel"/>
    <w:tmpl w:val="82D6D5D0"/>
    <w:lvl w:ilvl="0">
      <w:start w:val="5"/>
      <w:numFmt w:val="decimal"/>
      <w:lvlText w:val="%1"/>
      <w:lvlJc w:val="left"/>
      <w:pPr>
        <w:ind w:left="1240" w:hanging="520"/>
      </w:pPr>
      <w:rPr>
        <w:rFonts w:hint="default"/>
      </w:rPr>
    </w:lvl>
    <w:lvl w:ilvl="1">
      <w:start w:val="5"/>
      <w:numFmt w:val="decimal"/>
      <w:lvlText w:val="%1.%2"/>
      <w:lvlJc w:val="left"/>
      <w:pPr>
        <w:ind w:left="1240" w:hanging="5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520" w:hanging="1800"/>
      </w:pPr>
      <w:rPr>
        <w:rFonts w:hint="default"/>
      </w:rPr>
    </w:lvl>
  </w:abstractNum>
  <w:abstractNum w:abstractNumId="19" w15:restartNumberingAfterBreak="0">
    <w:nsid w:val="38C92B62"/>
    <w:multiLevelType w:val="hybridMultilevel"/>
    <w:tmpl w:val="619409E2"/>
    <w:lvl w:ilvl="0" w:tplc="3C62C9FC">
      <w:start w:val="1"/>
      <w:numFmt w:val="decimal"/>
      <w:lvlText w:val="%1."/>
      <w:lvlJc w:val="left"/>
      <w:pPr>
        <w:ind w:left="880" w:hanging="360"/>
      </w:pPr>
      <w:rPr>
        <w:rFonts w:hint="default"/>
      </w:rPr>
    </w:lvl>
    <w:lvl w:ilvl="1" w:tplc="08090019" w:tentative="1">
      <w:start w:val="1"/>
      <w:numFmt w:val="lowerLetter"/>
      <w:lvlText w:val="%2."/>
      <w:lvlJc w:val="left"/>
      <w:pPr>
        <w:ind w:left="1600" w:hanging="360"/>
      </w:pPr>
    </w:lvl>
    <w:lvl w:ilvl="2" w:tplc="0809001B" w:tentative="1">
      <w:start w:val="1"/>
      <w:numFmt w:val="lowerRoman"/>
      <w:lvlText w:val="%3."/>
      <w:lvlJc w:val="right"/>
      <w:pPr>
        <w:ind w:left="2320" w:hanging="180"/>
      </w:pPr>
    </w:lvl>
    <w:lvl w:ilvl="3" w:tplc="0809000F" w:tentative="1">
      <w:start w:val="1"/>
      <w:numFmt w:val="decimal"/>
      <w:lvlText w:val="%4."/>
      <w:lvlJc w:val="left"/>
      <w:pPr>
        <w:ind w:left="3040" w:hanging="360"/>
      </w:pPr>
    </w:lvl>
    <w:lvl w:ilvl="4" w:tplc="08090019" w:tentative="1">
      <w:start w:val="1"/>
      <w:numFmt w:val="lowerLetter"/>
      <w:lvlText w:val="%5."/>
      <w:lvlJc w:val="left"/>
      <w:pPr>
        <w:ind w:left="3760" w:hanging="360"/>
      </w:pPr>
    </w:lvl>
    <w:lvl w:ilvl="5" w:tplc="0809001B" w:tentative="1">
      <w:start w:val="1"/>
      <w:numFmt w:val="lowerRoman"/>
      <w:lvlText w:val="%6."/>
      <w:lvlJc w:val="right"/>
      <w:pPr>
        <w:ind w:left="4480" w:hanging="180"/>
      </w:pPr>
    </w:lvl>
    <w:lvl w:ilvl="6" w:tplc="0809000F" w:tentative="1">
      <w:start w:val="1"/>
      <w:numFmt w:val="decimal"/>
      <w:lvlText w:val="%7."/>
      <w:lvlJc w:val="left"/>
      <w:pPr>
        <w:ind w:left="5200" w:hanging="360"/>
      </w:pPr>
    </w:lvl>
    <w:lvl w:ilvl="7" w:tplc="08090019" w:tentative="1">
      <w:start w:val="1"/>
      <w:numFmt w:val="lowerLetter"/>
      <w:lvlText w:val="%8."/>
      <w:lvlJc w:val="left"/>
      <w:pPr>
        <w:ind w:left="5920" w:hanging="360"/>
      </w:pPr>
    </w:lvl>
    <w:lvl w:ilvl="8" w:tplc="0809001B" w:tentative="1">
      <w:start w:val="1"/>
      <w:numFmt w:val="lowerRoman"/>
      <w:lvlText w:val="%9."/>
      <w:lvlJc w:val="right"/>
      <w:pPr>
        <w:ind w:left="6640" w:hanging="180"/>
      </w:pPr>
    </w:lvl>
  </w:abstractNum>
  <w:abstractNum w:abstractNumId="20" w15:restartNumberingAfterBreak="0">
    <w:nsid w:val="390A701F"/>
    <w:multiLevelType w:val="hybridMultilevel"/>
    <w:tmpl w:val="6696DFE6"/>
    <w:lvl w:ilvl="0" w:tplc="76123310">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C726F4"/>
    <w:multiLevelType w:val="hybridMultilevel"/>
    <w:tmpl w:val="2CA62D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3B7C3F06"/>
    <w:multiLevelType w:val="hybridMultilevel"/>
    <w:tmpl w:val="2A58F2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BB42E2F"/>
    <w:multiLevelType w:val="hybridMultilevel"/>
    <w:tmpl w:val="0DC0024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DF232C2"/>
    <w:multiLevelType w:val="hybridMultilevel"/>
    <w:tmpl w:val="7C44E02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F380EC1"/>
    <w:multiLevelType w:val="hybridMultilevel"/>
    <w:tmpl w:val="0DC0024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FCE7510"/>
    <w:multiLevelType w:val="multilevel"/>
    <w:tmpl w:val="4C9EC58A"/>
    <w:lvl w:ilvl="0">
      <w:start w:val="5"/>
      <w:numFmt w:val="decimal"/>
      <w:lvlText w:val="%1"/>
      <w:lvlJc w:val="left"/>
      <w:pPr>
        <w:ind w:left="520" w:hanging="520"/>
      </w:pPr>
      <w:rPr>
        <w:rFonts w:hint="default"/>
      </w:rPr>
    </w:lvl>
    <w:lvl w:ilvl="1">
      <w:start w:val="5"/>
      <w:numFmt w:val="decimal"/>
      <w:lvlText w:val="%1.%2"/>
      <w:lvlJc w:val="left"/>
      <w:pPr>
        <w:ind w:left="700" w:hanging="5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7" w15:restartNumberingAfterBreak="0">
    <w:nsid w:val="45BB5E76"/>
    <w:multiLevelType w:val="hybridMultilevel"/>
    <w:tmpl w:val="94B2F47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6766B6A"/>
    <w:multiLevelType w:val="hybridMultilevel"/>
    <w:tmpl w:val="87040DB2"/>
    <w:lvl w:ilvl="0" w:tplc="3C10BF8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74D10DA"/>
    <w:multiLevelType w:val="hybridMultilevel"/>
    <w:tmpl w:val="3B406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7E25BB5"/>
    <w:multiLevelType w:val="multilevel"/>
    <w:tmpl w:val="4C9EC58A"/>
    <w:lvl w:ilvl="0">
      <w:start w:val="5"/>
      <w:numFmt w:val="decimal"/>
      <w:lvlText w:val="%1"/>
      <w:lvlJc w:val="left"/>
      <w:pPr>
        <w:ind w:left="520" w:hanging="520"/>
      </w:pPr>
      <w:rPr>
        <w:rFonts w:hint="default"/>
      </w:rPr>
    </w:lvl>
    <w:lvl w:ilvl="1">
      <w:start w:val="5"/>
      <w:numFmt w:val="decimal"/>
      <w:lvlText w:val="%1.%2"/>
      <w:lvlJc w:val="left"/>
      <w:pPr>
        <w:ind w:left="700" w:hanging="5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1" w15:restartNumberingAfterBreak="0">
    <w:nsid w:val="480F1C86"/>
    <w:multiLevelType w:val="hybridMultilevel"/>
    <w:tmpl w:val="B2BA21AE"/>
    <w:lvl w:ilvl="0" w:tplc="B5004A38">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92D18B2"/>
    <w:multiLevelType w:val="multilevel"/>
    <w:tmpl w:val="55E6DC08"/>
    <w:lvl w:ilvl="0">
      <w:start w:val="1"/>
      <w:numFmt w:val="decimal"/>
      <w:lvlText w:val="%1"/>
      <w:lvlJc w:val="left"/>
      <w:pPr>
        <w:ind w:left="720" w:hanging="360"/>
      </w:pPr>
      <w:rPr>
        <w:rFonts w:asciiTheme="majorHAnsi" w:eastAsiaTheme="majorEastAsia" w:hAnsiTheme="majorHAnsi"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B721F2E"/>
    <w:multiLevelType w:val="hybridMultilevel"/>
    <w:tmpl w:val="A5983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E9E3CFB"/>
    <w:multiLevelType w:val="multilevel"/>
    <w:tmpl w:val="9920DAC0"/>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00C088E"/>
    <w:multiLevelType w:val="hybridMultilevel"/>
    <w:tmpl w:val="D1F0631C"/>
    <w:lvl w:ilvl="0" w:tplc="1994C9A2">
      <w:start w:val="1"/>
      <w:numFmt w:val="bullet"/>
      <w:lvlText w:val=""/>
      <w:lvlPicBulletId w:val="0"/>
      <w:lvlJc w:val="left"/>
      <w:pPr>
        <w:tabs>
          <w:tab w:val="num" w:pos="720"/>
        </w:tabs>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1025804"/>
    <w:multiLevelType w:val="hybridMultilevel"/>
    <w:tmpl w:val="B1F6B03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13F76FD"/>
    <w:multiLevelType w:val="multilevel"/>
    <w:tmpl w:val="5240F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7A536D"/>
    <w:multiLevelType w:val="hybridMultilevel"/>
    <w:tmpl w:val="EA6CB4B4"/>
    <w:lvl w:ilvl="0" w:tplc="3C10BF8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2CA303D"/>
    <w:multiLevelType w:val="hybridMultilevel"/>
    <w:tmpl w:val="B5421AF6"/>
    <w:lvl w:ilvl="0" w:tplc="08090001">
      <w:start w:val="1"/>
      <w:numFmt w:val="bullet"/>
      <w:lvlText w:val=""/>
      <w:lvlJc w:val="left"/>
      <w:pPr>
        <w:ind w:left="1080" w:hanging="360"/>
      </w:pPr>
      <w:rPr>
        <w:rFonts w:ascii="Symbol" w:hAnsi="Symbol" w:hint="default"/>
      </w:rPr>
    </w:lvl>
    <w:lvl w:ilvl="1" w:tplc="FFFFFFFF">
      <w:start w:val="1"/>
      <w:numFmt w:val="decimal"/>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64E20973"/>
    <w:multiLevelType w:val="multilevel"/>
    <w:tmpl w:val="82D6D5D0"/>
    <w:lvl w:ilvl="0">
      <w:start w:val="5"/>
      <w:numFmt w:val="decimal"/>
      <w:lvlText w:val="%1"/>
      <w:lvlJc w:val="left"/>
      <w:pPr>
        <w:ind w:left="520" w:hanging="520"/>
      </w:pPr>
      <w:rPr>
        <w:rFonts w:hint="default"/>
      </w:rPr>
    </w:lvl>
    <w:lvl w:ilvl="1">
      <w:start w:val="5"/>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6C26BC1"/>
    <w:multiLevelType w:val="hybridMultilevel"/>
    <w:tmpl w:val="56625CC8"/>
    <w:lvl w:ilvl="0" w:tplc="D5826C0A">
      <w:start w:val="1"/>
      <w:numFmt w:val="bullet"/>
      <w:lvlText w:val=""/>
      <w:lvlPicBulletId w:val="0"/>
      <w:lvlJc w:val="left"/>
      <w:pPr>
        <w:tabs>
          <w:tab w:val="num" w:pos="720"/>
        </w:tabs>
        <w:ind w:left="720" w:hanging="360"/>
      </w:pPr>
      <w:rPr>
        <w:rFonts w:ascii="Symbol" w:hAnsi="Symbol" w:hint="default"/>
      </w:rPr>
    </w:lvl>
    <w:lvl w:ilvl="1" w:tplc="2A1E1C9C" w:tentative="1">
      <w:start w:val="1"/>
      <w:numFmt w:val="bullet"/>
      <w:lvlText w:val=""/>
      <w:lvlJc w:val="left"/>
      <w:pPr>
        <w:tabs>
          <w:tab w:val="num" w:pos="1440"/>
        </w:tabs>
        <w:ind w:left="1440" w:hanging="360"/>
      </w:pPr>
      <w:rPr>
        <w:rFonts w:ascii="Symbol" w:hAnsi="Symbol" w:hint="default"/>
      </w:rPr>
    </w:lvl>
    <w:lvl w:ilvl="2" w:tplc="F36032AE" w:tentative="1">
      <w:start w:val="1"/>
      <w:numFmt w:val="bullet"/>
      <w:lvlText w:val=""/>
      <w:lvlJc w:val="left"/>
      <w:pPr>
        <w:tabs>
          <w:tab w:val="num" w:pos="2160"/>
        </w:tabs>
        <w:ind w:left="2160" w:hanging="360"/>
      </w:pPr>
      <w:rPr>
        <w:rFonts w:ascii="Symbol" w:hAnsi="Symbol" w:hint="default"/>
      </w:rPr>
    </w:lvl>
    <w:lvl w:ilvl="3" w:tplc="96A47BFE" w:tentative="1">
      <w:start w:val="1"/>
      <w:numFmt w:val="bullet"/>
      <w:lvlText w:val=""/>
      <w:lvlJc w:val="left"/>
      <w:pPr>
        <w:tabs>
          <w:tab w:val="num" w:pos="2880"/>
        </w:tabs>
        <w:ind w:left="2880" w:hanging="360"/>
      </w:pPr>
      <w:rPr>
        <w:rFonts w:ascii="Symbol" w:hAnsi="Symbol" w:hint="default"/>
      </w:rPr>
    </w:lvl>
    <w:lvl w:ilvl="4" w:tplc="5422FFD4" w:tentative="1">
      <w:start w:val="1"/>
      <w:numFmt w:val="bullet"/>
      <w:lvlText w:val=""/>
      <w:lvlJc w:val="left"/>
      <w:pPr>
        <w:tabs>
          <w:tab w:val="num" w:pos="3600"/>
        </w:tabs>
        <w:ind w:left="3600" w:hanging="360"/>
      </w:pPr>
      <w:rPr>
        <w:rFonts w:ascii="Symbol" w:hAnsi="Symbol" w:hint="default"/>
      </w:rPr>
    </w:lvl>
    <w:lvl w:ilvl="5" w:tplc="10CCC47E" w:tentative="1">
      <w:start w:val="1"/>
      <w:numFmt w:val="bullet"/>
      <w:lvlText w:val=""/>
      <w:lvlJc w:val="left"/>
      <w:pPr>
        <w:tabs>
          <w:tab w:val="num" w:pos="4320"/>
        </w:tabs>
        <w:ind w:left="4320" w:hanging="360"/>
      </w:pPr>
      <w:rPr>
        <w:rFonts w:ascii="Symbol" w:hAnsi="Symbol" w:hint="default"/>
      </w:rPr>
    </w:lvl>
    <w:lvl w:ilvl="6" w:tplc="97307A52" w:tentative="1">
      <w:start w:val="1"/>
      <w:numFmt w:val="bullet"/>
      <w:lvlText w:val=""/>
      <w:lvlJc w:val="left"/>
      <w:pPr>
        <w:tabs>
          <w:tab w:val="num" w:pos="5040"/>
        </w:tabs>
        <w:ind w:left="5040" w:hanging="360"/>
      </w:pPr>
      <w:rPr>
        <w:rFonts w:ascii="Symbol" w:hAnsi="Symbol" w:hint="default"/>
      </w:rPr>
    </w:lvl>
    <w:lvl w:ilvl="7" w:tplc="29340F96" w:tentative="1">
      <w:start w:val="1"/>
      <w:numFmt w:val="bullet"/>
      <w:lvlText w:val=""/>
      <w:lvlJc w:val="left"/>
      <w:pPr>
        <w:tabs>
          <w:tab w:val="num" w:pos="5760"/>
        </w:tabs>
        <w:ind w:left="5760" w:hanging="360"/>
      </w:pPr>
      <w:rPr>
        <w:rFonts w:ascii="Symbol" w:hAnsi="Symbol" w:hint="default"/>
      </w:rPr>
    </w:lvl>
    <w:lvl w:ilvl="8" w:tplc="299EF104" w:tentative="1">
      <w:start w:val="1"/>
      <w:numFmt w:val="bullet"/>
      <w:lvlText w:val=""/>
      <w:lvlJc w:val="left"/>
      <w:pPr>
        <w:tabs>
          <w:tab w:val="num" w:pos="6480"/>
        </w:tabs>
        <w:ind w:left="6480" w:hanging="360"/>
      </w:pPr>
      <w:rPr>
        <w:rFonts w:ascii="Symbol" w:hAnsi="Symbol" w:hint="default"/>
      </w:rPr>
    </w:lvl>
  </w:abstractNum>
  <w:abstractNum w:abstractNumId="42" w15:restartNumberingAfterBreak="0">
    <w:nsid w:val="68ED16C7"/>
    <w:multiLevelType w:val="hybridMultilevel"/>
    <w:tmpl w:val="0706DE1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6B8341B7"/>
    <w:multiLevelType w:val="hybridMultilevel"/>
    <w:tmpl w:val="82D6E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D4E1B04"/>
    <w:multiLevelType w:val="hybridMultilevel"/>
    <w:tmpl w:val="40BCD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E661206"/>
    <w:multiLevelType w:val="hybridMultilevel"/>
    <w:tmpl w:val="4552E06C"/>
    <w:lvl w:ilvl="0" w:tplc="3C10BF8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E9B77CC"/>
    <w:multiLevelType w:val="hybridMultilevel"/>
    <w:tmpl w:val="4C1403B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15:restartNumberingAfterBreak="0">
    <w:nsid w:val="70096631"/>
    <w:multiLevelType w:val="multilevel"/>
    <w:tmpl w:val="1462392A"/>
    <w:lvl w:ilvl="0">
      <w:start w:val="5"/>
      <w:numFmt w:val="decimal"/>
      <w:lvlText w:val="%1"/>
      <w:lvlJc w:val="left"/>
      <w:pPr>
        <w:ind w:left="380" w:hanging="3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02C20EA"/>
    <w:multiLevelType w:val="hybridMultilevel"/>
    <w:tmpl w:val="0B4A8EEE"/>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7A546CB"/>
    <w:multiLevelType w:val="hybridMultilevel"/>
    <w:tmpl w:val="33082776"/>
    <w:lvl w:ilvl="0" w:tplc="76123310">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36810637">
    <w:abstractNumId w:val="27"/>
  </w:num>
  <w:num w:numId="2" w16cid:durableId="758403606">
    <w:abstractNumId w:val="32"/>
  </w:num>
  <w:num w:numId="3" w16cid:durableId="2004551037">
    <w:abstractNumId w:val="0"/>
  </w:num>
  <w:num w:numId="4" w16cid:durableId="700545644">
    <w:abstractNumId w:val="9"/>
  </w:num>
  <w:num w:numId="5" w16cid:durableId="1135218823">
    <w:abstractNumId w:val="24"/>
  </w:num>
  <w:num w:numId="6" w16cid:durableId="904072164">
    <w:abstractNumId w:val="13"/>
  </w:num>
  <w:num w:numId="7" w16cid:durableId="632180736">
    <w:abstractNumId w:val="10"/>
  </w:num>
  <w:num w:numId="8" w16cid:durableId="1367023219">
    <w:abstractNumId w:val="31"/>
  </w:num>
  <w:num w:numId="9" w16cid:durableId="640774815">
    <w:abstractNumId w:val="23"/>
  </w:num>
  <w:num w:numId="10" w16cid:durableId="8606820">
    <w:abstractNumId w:val="36"/>
  </w:num>
  <w:num w:numId="11" w16cid:durableId="34238808">
    <w:abstractNumId w:val="4"/>
  </w:num>
  <w:num w:numId="12" w16cid:durableId="836844961">
    <w:abstractNumId w:val="25"/>
  </w:num>
  <w:num w:numId="13" w16cid:durableId="1115490963">
    <w:abstractNumId w:val="3"/>
  </w:num>
  <w:num w:numId="14" w16cid:durableId="1882325954">
    <w:abstractNumId w:val="43"/>
  </w:num>
  <w:num w:numId="15" w16cid:durableId="713849982">
    <w:abstractNumId w:val="29"/>
  </w:num>
  <w:num w:numId="16" w16cid:durableId="496580579">
    <w:abstractNumId w:val="22"/>
  </w:num>
  <w:num w:numId="17" w16cid:durableId="825509325">
    <w:abstractNumId w:val="37"/>
  </w:num>
  <w:num w:numId="18" w16cid:durableId="1351444779">
    <w:abstractNumId w:val="39"/>
  </w:num>
  <w:num w:numId="19" w16cid:durableId="1234463598">
    <w:abstractNumId w:val="11"/>
  </w:num>
  <w:num w:numId="20" w16cid:durableId="1791775701">
    <w:abstractNumId w:val="33"/>
  </w:num>
  <w:num w:numId="21" w16cid:durableId="400104111">
    <w:abstractNumId w:val="42"/>
  </w:num>
  <w:num w:numId="22" w16cid:durableId="1441293929">
    <w:abstractNumId w:val="14"/>
  </w:num>
  <w:num w:numId="23" w16cid:durableId="1075400698">
    <w:abstractNumId w:val="44"/>
  </w:num>
  <w:num w:numId="24" w16cid:durableId="1143304933">
    <w:abstractNumId w:val="2"/>
  </w:num>
  <w:num w:numId="25" w16cid:durableId="944730402">
    <w:abstractNumId w:val="5"/>
  </w:num>
  <w:num w:numId="26" w16cid:durableId="1947955990">
    <w:abstractNumId w:val="46"/>
  </w:num>
  <w:num w:numId="27" w16cid:durableId="1370914370">
    <w:abstractNumId w:val="1"/>
  </w:num>
  <w:num w:numId="28" w16cid:durableId="1142497947">
    <w:abstractNumId w:val="21"/>
  </w:num>
  <w:num w:numId="29" w16cid:durableId="1956596199">
    <w:abstractNumId w:val="41"/>
  </w:num>
  <w:num w:numId="30" w16cid:durableId="1905682123">
    <w:abstractNumId w:val="12"/>
  </w:num>
  <w:num w:numId="31" w16cid:durableId="858735385">
    <w:abstractNumId w:val="35"/>
  </w:num>
  <w:num w:numId="32" w16cid:durableId="1778476103">
    <w:abstractNumId w:val="20"/>
  </w:num>
  <w:num w:numId="33" w16cid:durableId="1398479329">
    <w:abstractNumId w:val="49"/>
  </w:num>
  <w:num w:numId="34" w16cid:durableId="698819076">
    <w:abstractNumId w:val="16"/>
  </w:num>
  <w:num w:numId="35" w16cid:durableId="1617256657">
    <w:abstractNumId w:val="48"/>
  </w:num>
  <w:num w:numId="36" w16cid:durableId="633099497">
    <w:abstractNumId w:val="47"/>
  </w:num>
  <w:num w:numId="37" w16cid:durableId="1431508817">
    <w:abstractNumId w:val="17"/>
  </w:num>
  <w:num w:numId="38" w16cid:durableId="470680951">
    <w:abstractNumId w:val="15"/>
  </w:num>
  <w:num w:numId="39" w16cid:durableId="119154686">
    <w:abstractNumId w:val="40"/>
  </w:num>
  <w:num w:numId="40" w16cid:durableId="198661820">
    <w:abstractNumId w:val="18"/>
  </w:num>
  <w:num w:numId="41" w16cid:durableId="1920670038">
    <w:abstractNumId w:val="19"/>
  </w:num>
  <w:num w:numId="42" w16cid:durableId="794641971">
    <w:abstractNumId w:val="28"/>
  </w:num>
  <w:num w:numId="43" w16cid:durableId="2034918927">
    <w:abstractNumId w:val="45"/>
  </w:num>
  <w:num w:numId="44" w16cid:durableId="1128937785">
    <w:abstractNumId w:val="6"/>
  </w:num>
  <w:num w:numId="45" w16cid:durableId="1993367053">
    <w:abstractNumId w:val="38"/>
  </w:num>
  <w:num w:numId="46" w16cid:durableId="833228655">
    <w:abstractNumId w:val="34"/>
  </w:num>
  <w:num w:numId="47" w16cid:durableId="2110351318">
    <w:abstractNumId w:val="26"/>
  </w:num>
  <w:num w:numId="48" w16cid:durableId="33698643">
    <w:abstractNumId w:val="30"/>
  </w:num>
  <w:num w:numId="49" w16cid:durableId="387195019">
    <w:abstractNumId w:val="7"/>
  </w:num>
  <w:num w:numId="50" w16cid:durableId="646519721">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327"/>
    <w:rsid w:val="0000123D"/>
    <w:rsid w:val="0000146B"/>
    <w:rsid w:val="000017DF"/>
    <w:rsid w:val="00002215"/>
    <w:rsid w:val="000038B3"/>
    <w:rsid w:val="0000666E"/>
    <w:rsid w:val="00011B1D"/>
    <w:rsid w:val="00013507"/>
    <w:rsid w:val="00013671"/>
    <w:rsid w:val="00016356"/>
    <w:rsid w:val="000220DE"/>
    <w:rsid w:val="000221E9"/>
    <w:rsid w:val="00026A4A"/>
    <w:rsid w:val="00026ECF"/>
    <w:rsid w:val="00031CA6"/>
    <w:rsid w:val="00033220"/>
    <w:rsid w:val="00033312"/>
    <w:rsid w:val="00035E1F"/>
    <w:rsid w:val="000414B5"/>
    <w:rsid w:val="00041698"/>
    <w:rsid w:val="00042150"/>
    <w:rsid w:val="00042CC8"/>
    <w:rsid w:val="0004441B"/>
    <w:rsid w:val="000459A9"/>
    <w:rsid w:val="00047C89"/>
    <w:rsid w:val="00047E1B"/>
    <w:rsid w:val="000501B5"/>
    <w:rsid w:val="0005059D"/>
    <w:rsid w:val="00053DAF"/>
    <w:rsid w:val="0005484F"/>
    <w:rsid w:val="000562C4"/>
    <w:rsid w:val="00056369"/>
    <w:rsid w:val="00057C86"/>
    <w:rsid w:val="00060659"/>
    <w:rsid w:val="00060995"/>
    <w:rsid w:val="00060AD9"/>
    <w:rsid w:val="00065711"/>
    <w:rsid w:val="00066399"/>
    <w:rsid w:val="00072642"/>
    <w:rsid w:val="00072B91"/>
    <w:rsid w:val="00073B3D"/>
    <w:rsid w:val="000749D1"/>
    <w:rsid w:val="00074D99"/>
    <w:rsid w:val="00076D2C"/>
    <w:rsid w:val="00080AAB"/>
    <w:rsid w:val="00082DAF"/>
    <w:rsid w:val="00084BA9"/>
    <w:rsid w:val="00085307"/>
    <w:rsid w:val="000864EC"/>
    <w:rsid w:val="00087F34"/>
    <w:rsid w:val="00093272"/>
    <w:rsid w:val="00093DAC"/>
    <w:rsid w:val="00095574"/>
    <w:rsid w:val="000962A6"/>
    <w:rsid w:val="000976AE"/>
    <w:rsid w:val="000A11E9"/>
    <w:rsid w:val="000A14B6"/>
    <w:rsid w:val="000A2302"/>
    <w:rsid w:val="000A2927"/>
    <w:rsid w:val="000A2D90"/>
    <w:rsid w:val="000A38B7"/>
    <w:rsid w:val="000A3E90"/>
    <w:rsid w:val="000A3EE3"/>
    <w:rsid w:val="000A7AB3"/>
    <w:rsid w:val="000B0CF6"/>
    <w:rsid w:val="000B101B"/>
    <w:rsid w:val="000B59C3"/>
    <w:rsid w:val="000C08ED"/>
    <w:rsid w:val="000C0B26"/>
    <w:rsid w:val="000C149B"/>
    <w:rsid w:val="000C17AF"/>
    <w:rsid w:val="000C329C"/>
    <w:rsid w:val="000C60E2"/>
    <w:rsid w:val="000C65D6"/>
    <w:rsid w:val="000C6E13"/>
    <w:rsid w:val="000D24DE"/>
    <w:rsid w:val="000D31D5"/>
    <w:rsid w:val="000D4030"/>
    <w:rsid w:val="000D53E4"/>
    <w:rsid w:val="000D671E"/>
    <w:rsid w:val="000D6F99"/>
    <w:rsid w:val="000D7865"/>
    <w:rsid w:val="000E2599"/>
    <w:rsid w:val="000E336C"/>
    <w:rsid w:val="000E7561"/>
    <w:rsid w:val="000F1DE0"/>
    <w:rsid w:val="000F3053"/>
    <w:rsid w:val="000F60AF"/>
    <w:rsid w:val="00102F70"/>
    <w:rsid w:val="00103ABA"/>
    <w:rsid w:val="001077C1"/>
    <w:rsid w:val="00111642"/>
    <w:rsid w:val="00111AE7"/>
    <w:rsid w:val="00111FC3"/>
    <w:rsid w:val="00112173"/>
    <w:rsid w:val="00112E9C"/>
    <w:rsid w:val="00113C9C"/>
    <w:rsid w:val="00116422"/>
    <w:rsid w:val="001164C0"/>
    <w:rsid w:val="00117BC3"/>
    <w:rsid w:val="00120985"/>
    <w:rsid w:val="001209C7"/>
    <w:rsid w:val="00123862"/>
    <w:rsid w:val="00123CAB"/>
    <w:rsid w:val="001266D6"/>
    <w:rsid w:val="001325BB"/>
    <w:rsid w:val="001330C2"/>
    <w:rsid w:val="0013402D"/>
    <w:rsid w:val="00134E00"/>
    <w:rsid w:val="00134E6C"/>
    <w:rsid w:val="00137194"/>
    <w:rsid w:val="00140D59"/>
    <w:rsid w:val="001422E6"/>
    <w:rsid w:val="001453A6"/>
    <w:rsid w:val="00147796"/>
    <w:rsid w:val="00151A17"/>
    <w:rsid w:val="00152626"/>
    <w:rsid w:val="0015692C"/>
    <w:rsid w:val="00156DFC"/>
    <w:rsid w:val="0015754E"/>
    <w:rsid w:val="00160D9D"/>
    <w:rsid w:val="001651F6"/>
    <w:rsid w:val="001657DF"/>
    <w:rsid w:val="00166D6E"/>
    <w:rsid w:val="00170B4C"/>
    <w:rsid w:val="001721EB"/>
    <w:rsid w:val="001729BA"/>
    <w:rsid w:val="0017400B"/>
    <w:rsid w:val="00174836"/>
    <w:rsid w:val="001762F2"/>
    <w:rsid w:val="001772CC"/>
    <w:rsid w:val="001773D6"/>
    <w:rsid w:val="00181923"/>
    <w:rsid w:val="00183E08"/>
    <w:rsid w:val="00184728"/>
    <w:rsid w:val="001852EB"/>
    <w:rsid w:val="00186AF4"/>
    <w:rsid w:val="00186C86"/>
    <w:rsid w:val="00191759"/>
    <w:rsid w:val="00195280"/>
    <w:rsid w:val="00196C22"/>
    <w:rsid w:val="00197759"/>
    <w:rsid w:val="001A1814"/>
    <w:rsid w:val="001A3324"/>
    <w:rsid w:val="001A3623"/>
    <w:rsid w:val="001A44C9"/>
    <w:rsid w:val="001A5415"/>
    <w:rsid w:val="001A68AE"/>
    <w:rsid w:val="001B011D"/>
    <w:rsid w:val="001B094F"/>
    <w:rsid w:val="001B202F"/>
    <w:rsid w:val="001B221A"/>
    <w:rsid w:val="001B3074"/>
    <w:rsid w:val="001B43E8"/>
    <w:rsid w:val="001B44AF"/>
    <w:rsid w:val="001B571E"/>
    <w:rsid w:val="001B6301"/>
    <w:rsid w:val="001B6538"/>
    <w:rsid w:val="001B669D"/>
    <w:rsid w:val="001B7F6B"/>
    <w:rsid w:val="001C2D62"/>
    <w:rsid w:val="001C3DDA"/>
    <w:rsid w:val="001C5219"/>
    <w:rsid w:val="001C5FE9"/>
    <w:rsid w:val="001C6F2F"/>
    <w:rsid w:val="001D1321"/>
    <w:rsid w:val="001D1A82"/>
    <w:rsid w:val="001D323F"/>
    <w:rsid w:val="001D48C2"/>
    <w:rsid w:val="001D4965"/>
    <w:rsid w:val="001E61E1"/>
    <w:rsid w:val="001E6FF0"/>
    <w:rsid w:val="001E76F1"/>
    <w:rsid w:val="001F0DCC"/>
    <w:rsid w:val="001F1F60"/>
    <w:rsid w:val="001F3FCB"/>
    <w:rsid w:val="001F424A"/>
    <w:rsid w:val="001F537A"/>
    <w:rsid w:val="001F7E56"/>
    <w:rsid w:val="002001CD"/>
    <w:rsid w:val="0020147D"/>
    <w:rsid w:val="002036CE"/>
    <w:rsid w:val="00206485"/>
    <w:rsid w:val="00206B62"/>
    <w:rsid w:val="002121F3"/>
    <w:rsid w:val="0021382F"/>
    <w:rsid w:val="00214D5D"/>
    <w:rsid w:val="00215177"/>
    <w:rsid w:val="00217928"/>
    <w:rsid w:val="0022136C"/>
    <w:rsid w:val="00221A95"/>
    <w:rsid w:val="00222EA8"/>
    <w:rsid w:val="00226932"/>
    <w:rsid w:val="00227515"/>
    <w:rsid w:val="00231777"/>
    <w:rsid w:val="00231F27"/>
    <w:rsid w:val="00231FE3"/>
    <w:rsid w:val="00234109"/>
    <w:rsid w:val="0023665B"/>
    <w:rsid w:val="00240329"/>
    <w:rsid w:val="00241E20"/>
    <w:rsid w:val="00243F38"/>
    <w:rsid w:val="00250253"/>
    <w:rsid w:val="00250CE1"/>
    <w:rsid w:val="00251F25"/>
    <w:rsid w:val="00252DF0"/>
    <w:rsid w:val="00253FD5"/>
    <w:rsid w:val="00255E13"/>
    <w:rsid w:val="002573B7"/>
    <w:rsid w:val="0026033D"/>
    <w:rsid w:val="002633D4"/>
    <w:rsid w:val="00265204"/>
    <w:rsid w:val="002657FD"/>
    <w:rsid w:val="002739D1"/>
    <w:rsid w:val="0027478C"/>
    <w:rsid w:val="00274FC7"/>
    <w:rsid w:val="002762EE"/>
    <w:rsid w:val="00281592"/>
    <w:rsid w:val="00285FAB"/>
    <w:rsid w:val="00286B2A"/>
    <w:rsid w:val="00287CD6"/>
    <w:rsid w:val="00292D6E"/>
    <w:rsid w:val="00295154"/>
    <w:rsid w:val="00296396"/>
    <w:rsid w:val="0029669D"/>
    <w:rsid w:val="00297A83"/>
    <w:rsid w:val="002A1E95"/>
    <w:rsid w:val="002A6AFA"/>
    <w:rsid w:val="002B01B5"/>
    <w:rsid w:val="002B34EC"/>
    <w:rsid w:val="002B6FF5"/>
    <w:rsid w:val="002B7B57"/>
    <w:rsid w:val="002C06D3"/>
    <w:rsid w:val="002C1830"/>
    <w:rsid w:val="002C3B48"/>
    <w:rsid w:val="002C4188"/>
    <w:rsid w:val="002C4A48"/>
    <w:rsid w:val="002C6B73"/>
    <w:rsid w:val="002C7376"/>
    <w:rsid w:val="002C7FF1"/>
    <w:rsid w:val="002D0BC0"/>
    <w:rsid w:val="002D15B7"/>
    <w:rsid w:val="002D43C4"/>
    <w:rsid w:val="002D754B"/>
    <w:rsid w:val="002E0B88"/>
    <w:rsid w:val="002E1793"/>
    <w:rsid w:val="002E1F52"/>
    <w:rsid w:val="002F05AB"/>
    <w:rsid w:val="002F2C4C"/>
    <w:rsid w:val="002F2EDE"/>
    <w:rsid w:val="002F33FD"/>
    <w:rsid w:val="002F587A"/>
    <w:rsid w:val="002F5F4B"/>
    <w:rsid w:val="00300729"/>
    <w:rsid w:val="003007FD"/>
    <w:rsid w:val="00301561"/>
    <w:rsid w:val="00303155"/>
    <w:rsid w:val="00303E77"/>
    <w:rsid w:val="00305EE8"/>
    <w:rsid w:val="003075DB"/>
    <w:rsid w:val="00313351"/>
    <w:rsid w:val="003144EF"/>
    <w:rsid w:val="0031571A"/>
    <w:rsid w:val="00317FEA"/>
    <w:rsid w:val="00320E7B"/>
    <w:rsid w:val="0032223C"/>
    <w:rsid w:val="00322884"/>
    <w:rsid w:val="00323768"/>
    <w:rsid w:val="003252A3"/>
    <w:rsid w:val="00327CEA"/>
    <w:rsid w:val="0033246A"/>
    <w:rsid w:val="00334430"/>
    <w:rsid w:val="003356AB"/>
    <w:rsid w:val="00335FF3"/>
    <w:rsid w:val="00336FA0"/>
    <w:rsid w:val="00341423"/>
    <w:rsid w:val="003425D8"/>
    <w:rsid w:val="003431DA"/>
    <w:rsid w:val="003471DD"/>
    <w:rsid w:val="003518F8"/>
    <w:rsid w:val="00353A46"/>
    <w:rsid w:val="003555B2"/>
    <w:rsid w:val="00361B4E"/>
    <w:rsid w:val="003641F4"/>
    <w:rsid w:val="0036482D"/>
    <w:rsid w:val="003663AA"/>
    <w:rsid w:val="003676AD"/>
    <w:rsid w:val="0037194D"/>
    <w:rsid w:val="00373FA3"/>
    <w:rsid w:val="00375853"/>
    <w:rsid w:val="00375DDF"/>
    <w:rsid w:val="003772CA"/>
    <w:rsid w:val="00381A1A"/>
    <w:rsid w:val="0038218A"/>
    <w:rsid w:val="003833F3"/>
    <w:rsid w:val="00383D91"/>
    <w:rsid w:val="003914D8"/>
    <w:rsid w:val="00391B67"/>
    <w:rsid w:val="00392B7F"/>
    <w:rsid w:val="003951A5"/>
    <w:rsid w:val="00396B34"/>
    <w:rsid w:val="003A1949"/>
    <w:rsid w:val="003A65B8"/>
    <w:rsid w:val="003B0622"/>
    <w:rsid w:val="003B1C89"/>
    <w:rsid w:val="003B2EB7"/>
    <w:rsid w:val="003B7D45"/>
    <w:rsid w:val="003C045B"/>
    <w:rsid w:val="003C2048"/>
    <w:rsid w:val="003C4372"/>
    <w:rsid w:val="003C5DC5"/>
    <w:rsid w:val="003D0414"/>
    <w:rsid w:val="003D1377"/>
    <w:rsid w:val="003D7085"/>
    <w:rsid w:val="003E08D1"/>
    <w:rsid w:val="003E1D10"/>
    <w:rsid w:val="003E3649"/>
    <w:rsid w:val="003E3F35"/>
    <w:rsid w:val="003E49B6"/>
    <w:rsid w:val="003E622D"/>
    <w:rsid w:val="003E6BF6"/>
    <w:rsid w:val="003F09BA"/>
    <w:rsid w:val="003F303F"/>
    <w:rsid w:val="003F3163"/>
    <w:rsid w:val="003F37BC"/>
    <w:rsid w:val="003F3855"/>
    <w:rsid w:val="003F3A3C"/>
    <w:rsid w:val="003F5AF6"/>
    <w:rsid w:val="003F78C2"/>
    <w:rsid w:val="0040193E"/>
    <w:rsid w:val="0040202E"/>
    <w:rsid w:val="004034C2"/>
    <w:rsid w:val="004051C4"/>
    <w:rsid w:val="0040775C"/>
    <w:rsid w:val="00407C7E"/>
    <w:rsid w:val="0041195D"/>
    <w:rsid w:val="0041563C"/>
    <w:rsid w:val="004163BA"/>
    <w:rsid w:val="00417822"/>
    <w:rsid w:val="00422652"/>
    <w:rsid w:val="0043051F"/>
    <w:rsid w:val="0043267D"/>
    <w:rsid w:val="00435C60"/>
    <w:rsid w:val="00436B33"/>
    <w:rsid w:val="004403D7"/>
    <w:rsid w:val="00440DBD"/>
    <w:rsid w:val="00441DAC"/>
    <w:rsid w:val="00442C93"/>
    <w:rsid w:val="00442F29"/>
    <w:rsid w:val="0044367D"/>
    <w:rsid w:val="00445347"/>
    <w:rsid w:val="00445521"/>
    <w:rsid w:val="004469E2"/>
    <w:rsid w:val="004474BF"/>
    <w:rsid w:val="00450391"/>
    <w:rsid w:val="00451359"/>
    <w:rsid w:val="00451853"/>
    <w:rsid w:val="0045329A"/>
    <w:rsid w:val="00456672"/>
    <w:rsid w:val="00456B35"/>
    <w:rsid w:val="0045774F"/>
    <w:rsid w:val="0046070A"/>
    <w:rsid w:val="00460755"/>
    <w:rsid w:val="004621CC"/>
    <w:rsid w:val="00462DD0"/>
    <w:rsid w:val="004635BF"/>
    <w:rsid w:val="00465083"/>
    <w:rsid w:val="00465AA2"/>
    <w:rsid w:val="00466D6B"/>
    <w:rsid w:val="00467DC5"/>
    <w:rsid w:val="00472AC1"/>
    <w:rsid w:val="00474898"/>
    <w:rsid w:val="004778C5"/>
    <w:rsid w:val="00482BAE"/>
    <w:rsid w:val="004830DE"/>
    <w:rsid w:val="00483503"/>
    <w:rsid w:val="00484C18"/>
    <w:rsid w:val="00485A22"/>
    <w:rsid w:val="00485E90"/>
    <w:rsid w:val="0049136B"/>
    <w:rsid w:val="004924C3"/>
    <w:rsid w:val="00494506"/>
    <w:rsid w:val="004956AA"/>
    <w:rsid w:val="00496355"/>
    <w:rsid w:val="004A3E06"/>
    <w:rsid w:val="004A4963"/>
    <w:rsid w:val="004A676F"/>
    <w:rsid w:val="004A68EF"/>
    <w:rsid w:val="004B274B"/>
    <w:rsid w:val="004B7D5F"/>
    <w:rsid w:val="004C5D08"/>
    <w:rsid w:val="004D1CA8"/>
    <w:rsid w:val="004D3EAE"/>
    <w:rsid w:val="004D4F97"/>
    <w:rsid w:val="004D5B33"/>
    <w:rsid w:val="004D630C"/>
    <w:rsid w:val="004E0A24"/>
    <w:rsid w:val="004E1913"/>
    <w:rsid w:val="004E1FE8"/>
    <w:rsid w:val="004E20DD"/>
    <w:rsid w:val="004E3E3B"/>
    <w:rsid w:val="004E4F14"/>
    <w:rsid w:val="004E5C1B"/>
    <w:rsid w:val="004F0CD7"/>
    <w:rsid w:val="004F261E"/>
    <w:rsid w:val="004F32C0"/>
    <w:rsid w:val="004F51A3"/>
    <w:rsid w:val="004F6C36"/>
    <w:rsid w:val="004F6EF4"/>
    <w:rsid w:val="0050464B"/>
    <w:rsid w:val="0050608D"/>
    <w:rsid w:val="00506E90"/>
    <w:rsid w:val="00511F6E"/>
    <w:rsid w:val="00514270"/>
    <w:rsid w:val="005153BD"/>
    <w:rsid w:val="005173FF"/>
    <w:rsid w:val="005202CA"/>
    <w:rsid w:val="00520BC4"/>
    <w:rsid w:val="00521C0D"/>
    <w:rsid w:val="00523AF4"/>
    <w:rsid w:val="0052407B"/>
    <w:rsid w:val="00524E2F"/>
    <w:rsid w:val="00530743"/>
    <w:rsid w:val="005307B6"/>
    <w:rsid w:val="00532F9C"/>
    <w:rsid w:val="0053624A"/>
    <w:rsid w:val="005377F0"/>
    <w:rsid w:val="0054062A"/>
    <w:rsid w:val="00542E8D"/>
    <w:rsid w:val="0054389C"/>
    <w:rsid w:val="0054434B"/>
    <w:rsid w:val="00544939"/>
    <w:rsid w:val="00545200"/>
    <w:rsid w:val="005459DC"/>
    <w:rsid w:val="00546586"/>
    <w:rsid w:val="0054738B"/>
    <w:rsid w:val="00550316"/>
    <w:rsid w:val="00550627"/>
    <w:rsid w:val="00554C35"/>
    <w:rsid w:val="0055774C"/>
    <w:rsid w:val="00557F17"/>
    <w:rsid w:val="005613F8"/>
    <w:rsid w:val="00562E23"/>
    <w:rsid w:val="005645C5"/>
    <w:rsid w:val="00564772"/>
    <w:rsid w:val="00564DF6"/>
    <w:rsid w:val="00565111"/>
    <w:rsid w:val="00567218"/>
    <w:rsid w:val="00571686"/>
    <w:rsid w:val="00574359"/>
    <w:rsid w:val="00574B01"/>
    <w:rsid w:val="00580CDD"/>
    <w:rsid w:val="00583E59"/>
    <w:rsid w:val="00586720"/>
    <w:rsid w:val="005870DF"/>
    <w:rsid w:val="005871BA"/>
    <w:rsid w:val="005875A7"/>
    <w:rsid w:val="00587AAD"/>
    <w:rsid w:val="00587DE6"/>
    <w:rsid w:val="00592FDA"/>
    <w:rsid w:val="005934E7"/>
    <w:rsid w:val="005950AC"/>
    <w:rsid w:val="00595C8E"/>
    <w:rsid w:val="005969BF"/>
    <w:rsid w:val="00597293"/>
    <w:rsid w:val="005A1263"/>
    <w:rsid w:val="005A3DB3"/>
    <w:rsid w:val="005A531F"/>
    <w:rsid w:val="005A64AB"/>
    <w:rsid w:val="005A6C15"/>
    <w:rsid w:val="005B2016"/>
    <w:rsid w:val="005B2576"/>
    <w:rsid w:val="005B2DA8"/>
    <w:rsid w:val="005B34B7"/>
    <w:rsid w:val="005B655B"/>
    <w:rsid w:val="005C1BFF"/>
    <w:rsid w:val="005C2EC4"/>
    <w:rsid w:val="005C73EF"/>
    <w:rsid w:val="005D07E3"/>
    <w:rsid w:val="005D0EAF"/>
    <w:rsid w:val="005D1C10"/>
    <w:rsid w:val="005D3F81"/>
    <w:rsid w:val="005D40F6"/>
    <w:rsid w:val="005D4C5B"/>
    <w:rsid w:val="005D63A2"/>
    <w:rsid w:val="005E0A75"/>
    <w:rsid w:val="005E0A88"/>
    <w:rsid w:val="005E1255"/>
    <w:rsid w:val="005E2414"/>
    <w:rsid w:val="005E3A36"/>
    <w:rsid w:val="005E3FF3"/>
    <w:rsid w:val="005E61C1"/>
    <w:rsid w:val="005E64AF"/>
    <w:rsid w:val="005E6DF6"/>
    <w:rsid w:val="005F3328"/>
    <w:rsid w:val="005F3847"/>
    <w:rsid w:val="00601BB5"/>
    <w:rsid w:val="00604145"/>
    <w:rsid w:val="006041BF"/>
    <w:rsid w:val="00612D28"/>
    <w:rsid w:val="00613E02"/>
    <w:rsid w:val="00615D38"/>
    <w:rsid w:val="00616291"/>
    <w:rsid w:val="00617051"/>
    <w:rsid w:val="006171D8"/>
    <w:rsid w:val="00620567"/>
    <w:rsid w:val="00621CF9"/>
    <w:rsid w:val="006221B5"/>
    <w:rsid w:val="006222A2"/>
    <w:rsid w:val="006223E5"/>
    <w:rsid w:val="0063007B"/>
    <w:rsid w:val="0063153D"/>
    <w:rsid w:val="006315AA"/>
    <w:rsid w:val="00631F18"/>
    <w:rsid w:val="006333D4"/>
    <w:rsid w:val="00634BAB"/>
    <w:rsid w:val="00642699"/>
    <w:rsid w:val="00642E9F"/>
    <w:rsid w:val="00650F4F"/>
    <w:rsid w:val="00654FC9"/>
    <w:rsid w:val="00655E1A"/>
    <w:rsid w:val="00656E1F"/>
    <w:rsid w:val="00663015"/>
    <w:rsid w:val="00663776"/>
    <w:rsid w:val="00663D44"/>
    <w:rsid w:val="00665A54"/>
    <w:rsid w:val="0067173B"/>
    <w:rsid w:val="00674A4C"/>
    <w:rsid w:val="00680C20"/>
    <w:rsid w:val="00682A58"/>
    <w:rsid w:val="00682E19"/>
    <w:rsid w:val="006835BD"/>
    <w:rsid w:val="0068593A"/>
    <w:rsid w:val="006863FF"/>
    <w:rsid w:val="00687740"/>
    <w:rsid w:val="00690F12"/>
    <w:rsid w:val="00692502"/>
    <w:rsid w:val="0069251C"/>
    <w:rsid w:val="00693BB2"/>
    <w:rsid w:val="00694DA0"/>
    <w:rsid w:val="00695C12"/>
    <w:rsid w:val="006979E0"/>
    <w:rsid w:val="006A0573"/>
    <w:rsid w:val="006A1E64"/>
    <w:rsid w:val="006A24B5"/>
    <w:rsid w:val="006A6A64"/>
    <w:rsid w:val="006A73F6"/>
    <w:rsid w:val="006A77A7"/>
    <w:rsid w:val="006B4828"/>
    <w:rsid w:val="006B4C9C"/>
    <w:rsid w:val="006B6683"/>
    <w:rsid w:val="006C02ED"/>
    <w:rsid w:val="006C0B00"/>
    <w:rsid w:val="006C15D5"/>
    <w:rsid w:val="006C3F83"/>
    <w:rsid w:val="006C6D73"/>
    <w:rsid w:val="006D0AEF"/>
    <w:rsid w:val="006D1F9D"/>
    <w:rsid w:val="006D3E21"/>
    <w:rsid w:val="006D6C14"/>
    <w:rsid w:val="006E123F"/>
    <w:rsid w:val="006E2887"/>
    <w:rsid w:val="006E2A01"/>
    <w:rsid w:val="006E7717"/>
    <w:rsid w:val="006F4474"/>
    <w:rsid w:val="006F66E8"/>
    <w:rsid w:val="006F7812"/>
    <w:rsid w:val="007009D0"/>
    <w:rsid w:val="00701F0C"/>
    <w:rsid w:val="007028DF"/>
    <w:rsid w:val="007045D6"/>
    <w:rsid w:val="007123E1"/>
    <w:rsid w:val="007143A6"/>
    <w:rsid w:val="00714B8F"/>
    <w:rsid w:val="00714CB9"/>
    <w:rsid w:val="00716C5F"/>
    <w:rsid w:val="00720300"/>
    <w:rsid w:val="00720655"/>
    <w:rsid w:val="0072194E"/>
    <w:rsid w:val="00730951"/>
    <w:rsid w:val="00731E6C"/>
    <w:rsid w:val="00732363"/>
    <w:rsid w:val="00733E80"/>
    <w:rsid w:val="00735F9A"/>
    <w:rsid w:val="00737411"/>
    <w:rsid w:val="00740274"/>
    <w:rsid w:val="00742BE6"/>
    <w:rsid w:val="00744308"/>
    <w:rsid w:val="00745431"/>
    <w:rsid w:val="00746DA1"/>
    <w:rsid w:val="007539E7"/>
    <w:rsid w:val="00754B7E"/>
    <w:rsid w:val="007550AD"/>
    <w:rsid w:val="0075598E"/>
    <w:rsid w:val="007563E2"/>
    <w:rsid w:val="00757D98"/>
    <w:rsid w:val="00761EAC"/>
    <w:rsid w:val="0076327C"/>
    <w:rsid w:val="00763D8F"/>
    <w:rsid w:val="00763F5C"/>
    <w:rsid w:val="00766193"/>
    <w:rsid w:val="00767041"/>
    <w:rsid w:val="00770191"/>
    <w:rsid w:val="00770A44"/>
    <w:rsid w:val="00773D7E"/>
    <w:rsid w:val="00774E5B"/>
    <w:rsid w:val="007762E9"/>
    <w:rsid w:val="00776A67"/>
    <w:rsid w:val="00776DB3"/>
    <w:rsid w:val="007828A8"/>
    <w:rsid w:val="00786A73"/>
    <w:rsid w:val="007879C3"/>
    <w:rsid w:val="00790836"/>
    <w:rsid w:val="007920A4"/>
    <w:rsid w:val="00794904"/>
    <w:rsid w:val="007953DF"/>
    <w:rsid w:val="007965E1"/>
    <w:rsid w:val="007A1B8F"/>
    <w:rsid w:val="007A2BF2"/>
    <w:rsid w:val="007A5B87"/>
    <w:rsid w:val="007A7396"/>
    <w:rsid w:val="007B127F"/>
    <w:rsid w:val="007B2207"/>
    <w:rsid w:val="007B4891"/>
    <w:rsid w:val="007C10D0"/>
    <w:rsid w:val="007C11DB"/>
    <w:rsid w:val="007C1535"/>
    <w:rsid w:val="007C266B"/>
    <w:rsid w:val="007C26BB"/>
    <w:rsid w:val="007C4855"/>
    <w:rsid w:val="007C6211"/>
    <w:rsid w:val="007C662E"/>
    <w:rsid w:val="007D1257"/>
    <w:rsid w:val="007D2801"/>
    <w:rsid w:val="007D28B0"/>
    <w:rsid w:val="007D3DF6"/>
    <w:rsid w:val="007D62CB"/>
    <w:rsid w:val="007D6BF5"/>
    <w:rsid w:val="007E0C7E"/>
    <w:rsid w:val="007E1626"/>
    <w:rsid w:val="007E235D"/>
    <w:rsid w:val="007E3159"/>
    <w:rsid w:val="007E452B"/>
    <w:rsid w:val="007E58BB"/>
    <w:rsid w:val="007E60AD"/>
    <w:rsid w:val="007F30E1"/>
    <w:rsid w:val="007F325B"/>
    <w:rsid w:val="00800381"/>
    <w:rsid w:val="008023FF"/>
    <w:rsid w:val="008056EF"/>
    <w:rsid w:val="00805DA5"/>
    <w:rsid w:val="0080732A"/>
    <w:rsid w:val="008115B7"/>
    <w:rsid w:val="00813C20"/>
    <w:rsid w:val="00814F4A"/>
    <w:rsid w:val="00815D57"/>
    <w:rsid w:val="008163BF"/>
    <w:rsid w:val="00816AAA"/>
    <w:rsid w:val="00820559"/>
    <w:rsid w:val="0082141B"/>
    <w:rsid w:val="0082196A"/>
    <w:rsid w:val="00822F29"/>
    <w:rsid w:val="008233AF"/>
    <w:rsid w:val="008326FD"/>
    <w:rsid w:val="0083292E"/>
    <w:rsid w:val="00832E5E"/>
    <w:rsid w:val="00833AB6"/>
    <w:rsid w:val="00834DBC"/>
    <w:rsid w:val="0083700B"/>
    <w:rsid w:val="00840495"/>
    <w:rsid w:val="008407AF"/>
    <w:rsid w:val="00842DA0"/>
    <w:rsid w:val="008458CC"/>
    <w:rsid w:val="00846CE7"/>
    <w:rsid w:val="008478FC"/>
    <w:rsid w:val="00850762"/>
    <w:rsid w:val="008510D5"/>
    <w:rsid w:val="008538B3"/>
    <w:rsid w:val="00854288"/>
    <w:rsid w:val="008544A2"/>
    <w:rsid w:val="008547BE"/>
    <w:rsid w:val="00854CDA"/>
    <w:rsid w:val="00857424"/>
    <w:rsid w:val="00860111"/>
    <w:rsid w:val="00860F41"/>
    <w:rsid w:val="00870ADC"/>
    <w:rsid w:val="00871AD8"/>
    <w:rsid w:val="00871BBB"/>
    <w:rsid w:val="00873DAD"/>
    <w:rsid w:val="00874FED"/>
    <w:rsid w:val="00875126"/>
    <w:rsid w:val="00875A7D"/>
    <w:rsid w:val="00876435"/>
    <w:rsid w:val="00884579"/>
    <w:rsid w:val="008847FF"/>
    <w:rsid w:val="008876D9"/>
    <w:rsid w:val="00891B93"/>
    <w:rsid w:val="00892F48"/>
    <w:rsid w:val="00893221"/>
    <w:rsid w:val="00893557"/>
    <w:rsid w:val="00893E37"/>
    <w:rsid w:val="00895559"/>
    <w:rsid w:val="008A1FCF"/>
    <w:rsid w:val="008A4129"/>
    <w:rsid w:val="008A5F8B"/>
    <w:rsid w:val="008A79FD"/>
    <w:rsid w:val="008B3C73"/>
    <w:rsid w:val="008B48EF"/>
    <w:rsid w:val="008B6B1E"/>
    <w:rsid w:val="008B70D8"/>
    <w:rsid w:val="008C1309"/>
    <w:rsid w:val="008C1847"/>
    <w:rsid w:val="008C20A1"/>
    <w:rsid w:val="008C2226"/>
    <w:rsid w:val="008D290C"/>
    <w:rsid w:val="008D2EEF"/>
    <w:rsid w:val="008D3268"/>
    <w:rsid w:val="008D3CC4"/>
    <w:rsid w:val="008D7651"/>
    <w:rsid w:val="008D795E"/>
    <w:rsid w:val="008E06B3"/>
    <w:rsid w:val="008E07AE"/>
    <w:rsid w:val="008E2DA7"/>
    <w:rsid w:val="008E511C"/>
    <w:rsid w:val="008F09D3"/>
    <w:rsid w:val="008F3135"/>
    <w:rsid w:val="008F52CE"/>
    <w:rsid w:val="008F571E"/>
    <w:rsid w:val="008F5E6E"/>
    <w:rsid w:val="008F6394"/>
    <w:rsid w:val="00900FE1"/>
    <w:rsid w:val="0090276B"/>
    <w:rsid w:val="009027B2"/>
    <w:rsid w:val="009037EE"/>
    <w:rsid w:val="0090440C"/>
    <w:rsid w:val="00905EFF"/>
    <w:rsid w:val="00906892"/>
    <w:rsid w:val="009108B6"/>
    <w:rsid w:val="009215A3"/>
    <w:rsid w:val="009217BB"/>
    <w:rsid w:val="00921CD5"/>
    <w:rsid w:val="00924403"/>
    <w:rsid w:val="0092577B"/>
    <w:rsid w:val="009260A5"/>
    <w:rsid w:val="009269B8"/>
    <w:rsid w:val="009349ED"/>
    <w:rsid w:val="009351CA"/>
    <w:rsid w:val="009366C3"/>
    <w:rsid w:val="009375B5"/>
    <w:rsid w:val="00940ECD"/>
    <w:rsid w:val="0094139A"/>
    <w:rsid w:val="00942069"/>
    <w:rsid w:val="00942A4E"/>
    <w:rsid w:val="00944C1D"/>
    <w:rsid w:val="00945983"/>
    <w:rsid w:val="009459E9"/>
    <w:rsid w:val="009460E9"/>
    <w:rsid w:val="00951527"/>
    <w:rsid w:val="00951B0A"/>
    <w:rsid w:val="00952058"/>
    <w:rsid w:val="00952CD4"/>
    <w:rsid w:val="009535D6"/>
    <w:rsid w:val="0095447B"/>
    <w:rsid w:val="009566A6"/>
    <w:rsid w:val="009567D2"/>
    <w:rsid w:val="009573EC"/>
    <w:rsid w:val="009577C9"/>
    <w:rsid w:val="009619EA"/>
    <w:rsid w:val="00961BD8"/>
    <w:rsid w:val="009622A5"/>
    <w:rsid w:val="00962A3A"/>
    <w:rsid w:val="0096410F"/>
    <w:rsid w:val="00965A70"/>
    <w:rsid w:val="00967A8F"/>
    <w:rsid w:val="0097297F"/>
    <w:rsid w:val="009775E4"/>
    <w:rsid w:val="009777CE"/>
    <w:rsid w:val="0098455C"/>
    <w:rsid w:val="009877C3"/>
    <w:rsid w:val="009913C0"/>
    <w:rsid w:val="00991400"/>
    <w:rsid w:val="00991B43"/>
    <w:rsid w:val="00993BC7"/>
    <w:rsid w:val="00995218"/>
    <w:rsid w:val="009953EB"/>
    <w:rsid w:val="009958E7"/>
    <w:rsid w:val="009963FD"/>
    <w:rsid w:val="0099663C"/>
    <w:rsid w:val="00996E8F"/>
    <w:rsid w:val="009970C8"/>
    <w:rsid w:val="009979D7"/>
    <w:rsid w:val="00997B9A"/>
    <w:rsid w:val="009A036B"/>
    <w:rsid w:val="009A2BE0"/>
    <w:rsid w:val="009A3E1C"/>
    <w:rsid w:val="009A4025"/>
    <w:rsid w:val="009A56AF"/>
    <w:rsid w:val="009A79F4"/>
    <w:rsid w:val="009B562A"/>
    <w:rsid w:val="009B5AB9"/>
    <w:rsid w:val="009B5C46"/>
    <w:rsid w:val="009C1898"/>
    <w:rsid w:val="009C21BF"/>
    <w:rsid w:val="009C35A4"/>
    <w:rsid w:val="009C3859"/>
    <w:rsid w:val="009D00F5"/>
    <w:rsid w:val="009D040D"/>
    <w:rsid w:val="009D0656"/>
    <w:rsid w:val="009D2F44"/>
    <w:rsid w:val="009D4D4F"/>
    <w:rsid w:val="009D576D"/>
    <w:rsid w:val="009D6021"/>
    <w:rsid w:val="009D6F72"/>
    <w:rsid w:val="009E309B"/>
    <w:rsid w:val="009E45CE"/>
    <w:rsid w:val="009E4D8B"/>
    <w:rsid w:val="009E5407"/>
    <w:rsid w:val="009E5CE8"/>
    <w:rsid w:val="009E7DD8"/>
    <w:rsid w:val="009F1AFB"/>
    <w:rsid w:val="009F2570"/>
    <w:rsid w:val="009F6B62"/>
    <w:rsid w:val="009F7B7A"/>
    <w:rsid w:val="00A0061B"/>
    <w:rsid w:val="00A00771"/>
    <w:rsid w:val="00A0095C"/>
    <w:rsid w:val="00A00DE1"/>
    <w:rsid w:val="00A01574"/>
    <w:rsid w:val="00A01DCB"/>
    <w:rsid w:val="00A0220F"/>
    <w:rsid w:val="00A056A8"/>
    <w:rsid w:val="00A13016"/>
    <w:rsid w:val="00A13534"/>
    <w:rsid w:val="00A1463F"/>
    <w:rsid w:val="00A21028"/>
    <w:rsid w:val="00A2110A"/>
    <w:rsid w:val="00A21E0D"/>
    <w:rsid w:val="00A235FD"/>
    <w:rsid w:val="00A23AA2"/>
    <w:rsid w:val="00A272DC"/>
    <w:rsid w:val="00A338BD"/>
    <w:rsid w:val="00A37B71"/>
    <w:rsid w:val="00A4014A"/>
    <w:rsid w:val="00A404AF"/>
    <w:rsid w:val="00A413E9"/>
    <w:rsid w:val="00A420CD"/>
    <w:rsid w:val="00A44347"/>
    <w:rsid w:val="00A467B5"/>
    <w:rsid w:val="00A4755F"/>
    <w:rsid w:val="00A47D71"/>
    <w:rsid w:val="00A52EA9"/>
    <w:rsid w:val="00A53EBC"/>
    <w:rsid w:val="00A54011"/>
    <w:rsid w:val="00A55F8F"/>
    <w:rsid w:val="00A5677D"/>
    <w:rsid w:val="00A60BBE"/>
    <w:rsid w:val="00A65237"/>
    <w:rsid w:val="00A7146D"/>
    <w:rsid w:val="00A71C68"/>
    <w:rsid w:val="00A7226A"/>
    <w:rsid w:val="00A737F9"/>
    <w:rsid w:val="00A74B84"/>
    <w:rsid w:val="00A74DF2"/>
    <w:rsid w:val="00A752AF"/>
    <w:rsid w:val="00A7605E"/>
    <w:rsid w:val="00A763CD"/>
    <w:rsid w:val="00A80EB6"/>
    <w:rsid w:val="00A81409"/>
    <w:rsid w:val="00A83C9E"/>
    <w:rsid w:val="00A84F8B"/>
    <w:rsid w:val="00A90E53"/>
    <w:rsid w:val="00A91B79"/>
    <w:rsid w:val="00A91CD8"/>
    <w:rsid w:val="00A93852"/>
    <w:rsid w:val="00A96D86"/>
    <w:rsid w:val="00A97C1D"/>
    <w:rsid w:val="00AA02FB"/>
    <w:rsid w:val="00AA03D1"/>
    <w:rsid w:val="00AA572D"/>
    <w:rsid w:val="00AA5D8C"/>
    <w:rsid w:val="00AA7FCC"/>
    <w:rsid w:val="00AB1F82"/>
    <w:rsid w:val="00AB4047"/>
    <w:rsid w:val="00AB5584"/>
    <w:rsid w:val="00AB5927"/>
    <w:rsid w:val="00AC199C"/>
    <w:rsid w:val="00AC1BED"/>
    <w:rsid w:val="00AC1C0E"/>
    <w:rsid w:val="00AC42AB"/>
    <w:rsid w:val="00AC6361"/>
    <w:rsid w:val="00AC68B9"/>
    <w:rsid w:val="00AD07F7"/>
    <w:rsid w:val="00AD4066"/>
    <w:rsid w:val="00AD5E43"/>
    <w:rsid w:val="00AD755C"/>
    <w:rsid w:val="00AE0103"/>
    <w:rsid w:val="00AE1363"/>
    <w:rsid w:val="00AE21C1"/>
    <w:rsid w:val="00AE2D8E"/>
    <w:rsid w:val="00AE50F8"/>
    <w:rsid w:val="00AE6F2C"/>
    <w:rsid w:val="00AE70E2"/>
    <w:rsid w:val="00AE7A36"/>
    <w:rsid w:val="00AF03F6"/>
    <w:rsid w:val="00AF099A"/>
    <w:rsid w:val="00AF1E22"/>
    <w:rsid w:val="00AF39B4"/>
    <w:rsid w:val="00AF3E7D"/>
    <w:rsid w:val="00AF4372"/>
    <w:rsid w:val="00AF4640"/>
    <w:rsid w:val="00AF4690"/>
    <w:rsid w:val="00AF7199"/>
    <w:rsid w:val="00B00516"/>
    <w:rsid w:val="00B00B28"/>
    <w:rsid w:val="00B0127D"/>
    <w:rsid w:val="00B0678A"/>
    <w:rsid w:val="00B07034"/>
    <w:rsid w:val="00B114C3"/>
    <w:rsid w:val="00B11FEC"/>
    <w:rsid w:val="00B120D7"/>
    <w:rsid w:val="00B13AC3"/>
    <w:rsid w:val="00B13C16"/>
    <w:rsid w:val="00B152D6"/>
    <w:rsid w:val="00B15CE2"/>
    <w:rsid w:val="00B166C1"/>
    <w:rsid w:val="00B20453"/>
    <w:rsid w:val="00B21514"/>
    <w:rsid w:val="00B24B3C"/>
    <w:rsid w:val="00B27409"/>
    <w:rsid w:val="00B30BF9"/>
    <w:rsid w:val="00B31E02"/>
    <w:rsid w:val="00B330E9"/>
    <w:rsid w:val="00B33947"/>
    <w:rsid w:val="00B357C1"/>
    <w:rsid w:val="00B377E0"/>
    <w:rsid w:val="00B44CC8"/>
    <w:rsid w:val="00B45A5E"/>
    <w:rsid w:val="00B46892"/>
    <w:rsid w:val="00B51BB3"/>
    <w:rsid w:val="00B5241F"/>
    <w:rsid w:val="00B5244E"/>
    <w:rsid w:val="00B52542"/>
    <w:rsid w:val="00B54809"/>
    <w:rsid w:val="00B54C63"/>
    <w:rsid w:val="00B56006"/>
    <w:rsid w:val="00B56306"/>
    <w:rsid w:val="00B56E37"/>
    <w:rsid w:val="00B575F8"/>
    <w:rsid w:val="00B6026B"/>
    <w:rsid w:val="00B62025"/>
    <w:rsid w:val="00B65810"/>
    <w:rsid w:val="00B66327"/>
    <w:rsid w:val="00B70451"/>
    <w:rsid w:val="00B71D8F"/>
    <w:rsid w:val="00B72A94"/>
    <w:rsid w:val="00B73E51"/>
    <w:rsid w:val="00B74B0E"/>
    <w:rsid w:val="00B752ED"/>
    <w:rsid w:val="00B825FE"/>
    <w:rsid w:val="00B87905"/>
    <w:rsid w:val="00B879B8"/>
    <w:rsid w:val="00B9059B"/>
    <w:rsid w:val="00B9352D"/>
    <w:rsid w:val="00B94066"/>
    <w:rsid w:val="00BA01FB"/>
    <w:rsid w:val="00BA041A"/>
    <w:rsid w:val="00BA1022"/>
    <w:rsid w:val="00BA1722"/>
    <w:rsid w:val="00BA18D1"/>
    <w:rsid w:val="00BA1972"/>
    <w:rsid w:val="00BA2826"/>
    <w:rsid w:val="00BA35C7"/>
    <w:rsid w:val="00BA462B"/>
    <w:rsid w:val="00BA4FC8"/>
    <w:rsid w:val="00BA6816"/>
    <w:rsid w:val="00BB0D7D"/>
    <w:rsid w:val="00BB0D7E"/>
    <w:rsid w:val="00BB2BE7"/>
    <w:rsid w:val="00BB473A"/>
    <w:rsid w:val="00BB62D2"/>
    <w:rsid w:val="00BB6613"/>
    <w:rsid w:val="00BB69F5"/>
    <w:rsid w:val="00BB78CA"/>
    <w:rsid w:val="00BC04D5"/>
    <w:rsid w:val="00BC2F37"/>
    <w:rsid w:val="00BC5ADF"/>
    <w:rsid w:val="00BC6D02"/>
    <w:rsid w:val="00BD0097"/>
    <w:rsid w:val="00BD0EFF"/>
    <w:rsid w:val="00BD1C35"/>
    <w:rsid w:val="00BD1C95"/>
    <w:rsid w:val="00BD1CEE"/>
    <w:rsid w:val="00BD30DC"/>
    <w:rsid w:val="00BD338D"/>
    <w:rsid w:val="00BD6437"/>
    <w:rsid w:val="00BD68A2"/>
    <w:rsid w:val="00BE07F9"/>
    <w:rsid w:val="00BE0C9D"/>
    <w:rsid w:val="00BE132A"/>
    <w:rsid w:val="00BE16B7"/>
    <w:rsid w:val="00BE306D"/>
    <w:rsid w:val="00BE4E42"/>
    <w:rsid w:val="00BE5360"/>
    <w:rsid w:val="00BE756F"/>
    <w:rsid w:val="00BF0769"/>
    <w:rsid w:val="00BF1231"/>
    <w:rsid w:val="00BF362C"/>
    <w:rsid w:val="00BF4931"/>
    <w:rsid w:val="00BF506A"/>
    <w:rsid w:val="00BF5E34"/>
    <w:rsid w:val="00BF64A7"/>
    <w:rsid w:val="00C001EF"/>
    <w:rsid w:val="00C0224B"/>
    <w:rsid w:val="00C02A53"/>
    <w:rsid w:val="00C03E04"/>
    <w:rsid w:val="00C040C5"/>
    <w:rsid w:val="00C049F8"/>
    <w:rsid w:val="00C0669A"/>
    <w:rsid w:val="00C07075"/>
    <w:rsid w:val="00C07CFF"/>
    <w:rsid w:val="00C07FF4"/>
    <w:rsid w:val="00C10107"/>
    <w:rsid w:val="00C11CF2"/>
    <w:rsid w:val="00C124B3"/>
    <w:rsid w:val="00C13588"/>
    <w:rsid w:val="00C15438"/>
    <w:rsid w:val="00C23C1A"/>
    <w:rsid w:val="00C24F26"/>
    <w:rsid w:val="00C25CF8"/>
    <w:rsid w:val="00C26145"/>
    <w:rsid w:val="00C2674A"/>
    <w:rsid w:val="00C267E4"/>
    <w:rsid w:val="00C31824"/>
    <w:rsid w:val="00C31FC1"/>
    <w:rsid w:val="00C323BA"/>
    <w:rsid w:val="00C339A8"/>
    <w:rsid w:val="00C368B7"/>
    <w:rsid w:val="00C36AF7"/>
    <w:rsid w:val="00C40AAF"/>
    <w:rsid w:val="00C44DA3"/>
    <w:rsid w:val="00C50559"/>
    <w:rsid w:val="00C54824"/>
    <w:rsid w:val="00C552F5"/>
    <w:rsid w:val="00C558DB"/>
    <w:rsid w:val="00C561E7"/>
    <w:rsid w:val="00C57007"/>
    <w:rsid w:val="00C57A8D"/>
    <w:rsid w:val="00C6458D"/>
    <w:rsid w:val="00C673DB"/>
    <w:rsid w:val="00C676A2"/>
    <w:rsid w:val="00C71DEC"/>
    <w:rsid w:val="00C72394"/>
    <w:rsid w:val="00C73209"/>
    <w:rsid w:val="00C74990"/>
    <w:rsid w:val="00C7574F"/>
    <w:rsid w:val="00C75C0B"/>
    <w:rsid w:val="00C76D28"/>
    <w:rsid w:val="00C77731"/>
    <w:rsid w:val="00C8149F"/>
    <w:rsid w:val="00C81CF4"/>
    <w:rsid w:val="00C82E65"/>
    <w:rsid w:val="00C83625"/>
    <w:rsid w:val="00C85F88"/>
    <w:rsid w:val="00C87D4A"/>
    <w:rsid w:val="00C91B84"/>
    <w:rsid w:val="00C93DF3"/>
    <w:rsid w:val="00C96990"/>
    <w:rsid w:val="00C97B68"/>
    <w:rsid w:val="00CA06E0"/>
    <w:rsid w:val="00CA1BE9"/>
    <w:rsid w:val="00CA2012"/>
    <w:rsid w:val="00CA6343"/>
    <w:rsid w:val="00CB2C1A"/>
    <w:rsid w:val="00CB54D2"/>
    <w:rsid w:val="00CB6148"/>
    <w:rsid w:val="00CB6495"/>
    <w:rsid w:val="00CC14A5"/>
    <w:rsid w:val="00CC2114"/>
    <w:rsid w:val="00CC3688"/>
    <w:rsid w:val="00CC4A39"/>
    <w:rsid w:val="00CC4A90"/>
    <w:rsid w:val="00CC5AEF"/>
    <w:rsid w:val="00CC6954"/>
    <w:rsid w:val="00CD24E0"/>
    <w:rsid w:val="00CD5388"/>
    <w:rsid w:val="00CD72C8"/>
    <w:rsid w:val="00CE05A2"/>
    <w:rsid w:val="00CE05C4"/>
    <w:rsid w:val="00CE2437"/>
    <w:rsid w:val="00CE6E58"/>
    <w:rsid w:val="00CE6FC6"/>
    <w:rsid w:val="00CE7BFB"/>
    <w:rsid w:val="00CF0DE6"/>
    <w:rsid w:val="00CF1713"/>
    <w:rsid w:val="00CF3441"/>
    <w:rsid w:val="00CF7333"/>
    <w:rsid w:val="00D004D5"/>
    <w:rsid w:val="00D007B1"/>
    <w:rsid w:val="00D0125F"/>
    <w:rsid w:val="00D01981"/>
    <w:rsid w:val="00D05735"/>
    <w:rsid w:val="00D07108"/>
    <w:rsid w:val="00D113D2"/>
    <w:rsid w:val="00D120CD"/>
    <w:rsid w:val="00D12E23"/>
    <w:rsid w:val="00D130F6"/>
    <w:rsid w:val="00D16818"/>
    <w:rsid w:val="00D215AF"/>
    <w:rsid w:val="00D215CD"/>
    <w:rsid w:val="00D2244C"/>
    <w:rsid w:val="00D251F0"/>
    <w:rsid w:val="00D32447"/>
    <w:rsid w:val="00D32FE0"/>
    <w:rsid w:val="00D3752C"/>
    <w:rsid w:val="00D42B9C"/>
    <w:rsid w:val="00D452F2"/>
    <w:rsid w:val="00D4671D"/>
    <w:rsid w:val="00D46A63"/>
    <w:rsid w:val="00D502F5"/>
    <w:rsid w:val="00D52918"/>
    <w:rsid w:val="00D52F3E"/>
    <w:rsid w:val="00D53B4D"/>
    <w:rsid w:val="00D55E27"/>
    <w:rsid w:val="00D61F00"/>
    <w:rsid w:val="00D6251D"/>
    <w:rsid w:val="00D62714"/>
    <w:rsid w:val="00D65828"/>
    <w:rsid w:val="00D673F6"/>
    <w:rsid w:val="00D7177E"/>
    <w:rsid w:val="00D717A1"/>
    <w:rsid w:val="00D80562"/>
    <w:rsid w:val="00D81368"/>
    <w:rsid w:val="00D817F5"/>
    <w:rsid w:val="00D82E46"/>
    <w:rsid w:val="00D83B3C"/>
    <w:rsid w:val="00D85042"/>
    <w:rsid w:val="00D876CE"/>
    <w:rsid w:val="00D902FA"/>
    <w:rsid w:val="00D9044D"/>
    <w:rsid w:val="00D9333F"/>
    <w:rsid w:val="00D9635F"/>
    <w:rsid w:val="00D9698F"/>
    <w:rsid w:val="00D979A8"/>
    <w:rsid w:val="00DA0029"/>
    <w:rsid w:val="00DA120C"/>
    <w:rsid w:val="00DA2370"/>
    <w:rsid w:val="00DA2AD2"/>
    <w:rsid w:val="00DA2CE9"/>
    <w:rsid w:val="00DA610A"/>
    <w:rsid w:val="00DB01AF"/>
    <w:rsid w:val="00DB5291"/>
    <w:rsid w:val="00DB5D54"/>
    <w:rsid w:val="00DC25FD"/>
    <w:rsid w:val="00DC2E96"/>
    <w:rsid w:val="00DC4C47"/>
    <w:rsid w:val="00DC6A47"/>
    <w:rsid w:val="00DC76E1"/>
    <w:rsid w:val="00DD00DA"/>
    <w:rsid w:val="00DD1C0B"/>
    <w:rsid w:val="00DD2F1D"/>
    <w:rsid w:val="00DD37DD"/>
    <w:rsid w:val="00DD4A06"/>
    <w:rsid w:val="00DD57AE"/>
    <w:rsid w:val="00DD68E8"/>
    <w:rsid w:val="00DE4C60"/>
    <w:rsid w:val="00DE539F"/>
    <w:rsid w:val="00DF0206"/>
    <w:rsid w:val="00DF0A12"/>
    <w:rsid w:val="00DF4763"/>
    <w:rsid w:val="00E01B78"/>
    <w:rsid w:val="00E049CF"/>
    <w:rsid w:val="00E11C27"/>
    <w:rsid w:val="00E12A4A"/>
    <w:rsid w:val="00E1523B"/>
    <w:rsid w:val="00E21310"/>
    <w:rsid w:val="00E23899"/>
    <w:rsid w:val="00E2597E"/>
    <w:rsid w:val="00E262A4"/>
    <w:rsid w:val="00E30B8C"/>
    <w:rsid w:val="00E31626"/>
    <w:rsid w:val="00E317F1"/>
    <w:rsid w:val="00E31DC1"/>
    <w:rsid w:val="00E33A08"/>
    <w:rsid w:val="00E33CBE"/>
    <w:rsid w:val="00E34826"/>
    <w:rsid w:val="00E348F5"/>
    <w:rsid w:val="00E376F5"/>
    <w:rsid w:val="00E37B9D"/>
    <w:rsid w:val="00E37F9F"/>
    <w:rsid w:val="00E41A24"/>
    <w:rsid w:val="00E44624"/>
    <w:rsid w:val="00E45792"/>
    <w:rsid w:val="00E51AD4"/>
    <w:rsid w:val="00E5377A"/>
    <w:rsid w:val="00E548D9"/>
    <w:rsid w:val="00E57EFD"/>
    <w:rsid w:val="00E63B27"/>
    <w:rsid w:val="00E64867"/>
    <w:rsid w:val="00E66F11"/>
    <w:rsid w:val="00E7115D"/>
    <w:rsid w:val="00E73BCF"/>
    <w:rsid w:val="00E73DBA"/>
    <w:rsid w:val="00E7464F"/>
    <w:rsid w:val="00E76BE0"/>
    <w:rsid w:val="00E7760D"/>
    <w:rsid w:val="00E817BB"/>
    <w:rsid w:val="00E8340C"/>
    <w:rsid w:val="00E83C12"/>
    <w:rsid w:val="00E8515E"/>
    <w:rsid w:val="00E85FE4"/>
    <w:rsid w:val="00E87ABF"/>
    <w:rsid w:val="00E91E09"/>
    <w:rsid w:val="00E92115"/>
    <w:rsid w:val="00E929D3"/>
    <w:rsid w:val="00E95AA5"/>
    <w:rsid w:val="00E963F0"/>
    <w:rsid w:val="00E96628"/>
    <w:rsid w:val="00E968ED"/>
    <w:rsid w:val="00E97B26"/>
    <w:rsid w:val="00EA0230"/>
    <w:rsid w:val="00EA0641"/>
    <w:rsid w:val="00EA0B9A"/>
    <w:rsid w:val="00EA3ABF"/>
    <w:rsid w:val="00EA5E12"/>
    <w:rsid w:val="00EA5F53"/>
    <w:rsid w:val="00EA7984"/>
    <w:rsid w:val="00EB01BC"/>
    <w:rsid w:val="00EB0855"/>
    <w:rsid w:val="00EB0F7F"/>
    <w:rsid w:val="00EB19C9"/>
    <w:rsid w:val="00EB1C51"/>
    <w:rsid w:val="00EB26C8"/>
    <w:rsid w:val="00EB2992"/>
    <w:rsid w:val="00EB6F8F"/>
    <w:rsid w:val="00EB75F1"/>
    <w:rsid w:val="00EC0C51"/>
    <w:rsid w:val="00EC1376"/>
    <w:rsid w:val="00EC26A0"/>
    <w:rsid w:val="00EC64DE"/>
    <w:rsid w:val="00EC659C"/>
    <w:rsid w:val="00EC7204"/>
    <w:rsid w:val="00ED12C7"/>
    <w:rsid w:val="00ED16BF"/>
    <w:rsid w:val="00ED1AD5"/>
    <w:rsid w:val="00EE1ECF"/>
    <w:rsid w:val="00EE360E"/>
    <w:rsid w:val="00EE3BC0"/>
    <w:rsid w:val="00EE497E"/>
    <w:rsid w:val="00EE633E"/>
    <w:rsid w:val="00EE65E4"/>
    <w:rsid w:val="00EF01CD"/>
    <w:rsid w:val="00EF20A4"/>
    <w:rsid w:val="00EF3CE3"/>
    <w:rsid w:val="00EF3EA6"/>
    <w:rsid w:val="00EF49EA"/>
    <w:rsid w:val="00EF513E"/>
    <w:rsid w:val="00EF61F8"/>
    <w:rsid w:val="00EF6C96"/>
    <w:rsid w:val="00EF7978"/>
    <w:rsid w:val="00F00E9A"/>
    <w:rsid w:val="00F02A90"/>
    <w:rsid w:val="00F034B6"/>
    <w:rsid w:val="00F049BE"/>
    <w:rsid w:val="00F06590"/>
    <w:rsid w:val="00F076BD"/>
    <w:rsid w:val="00F10002"/>
    <w:rsid w:val="00F104B6"/>
    <w:rsid w:val="00F11999"/>
    <w:rsid w:val="00F11AA8"/>
    <w:rsid w:val="00F13919"/>
    <w:rsid w:val="00F157B9"/>
    <w:rsid w:val="00F15D4A"/>
    <w:rsid w:val="00F15D4C"/>
    <w:rsid w:val="00F169A8"/>
    <w:rsid w:val="00F238C1"/>
    <w:rsid w:val="00F26CB7"/>
    <w:rsid w:val="00F32524"/>
    <w:rsid w:val="00F35373"/>
    <w:rsid w:val="00F400C4"/>
    <w:rsid w:val="00F42318"/>
    <w:rsid w:val="00F42F17"/>
    <w:rsid w:val="00F4306B"/>
    <w:rsid w:val="00F43C3F"/>
    <w:rsid w:val="00F44DAC"/>
    <w:rsid w:val="00F44E08"/>
    <w:rsid w:val="00F45BE9"/>
    <w:rsid w:val="00F54C82"/>
    <w:rsid w:val="00F60F02"/>
    <w:rsid w:val="00F61F5B"/>
    <w:rsid w:val="00F63074"/>
    <w:rsid w:val="00F6396D"/>
    <w:rsid w:val="00F63BD4"/>
    <w:rsid w:val="00F645E2"/>
    <w:rsid w:val="00F6538C"/>
    <w:rsid w:val="00F65409"/>
    <w:rsid w:val="00F6626B"/>
    <w:rsid w:val="00F7008C"/>
    <w:rsid w:val="00F721F8"/>
    <w:rsid w:val="00F72294"/>
    <w:rsid w:val="00F72F47"/>
    <w:rsid w:val="00F743FD"/>
    <w:rsid w:val="00F7451B"/>
    <w:rsid w:val="00F74A7B"/>
    <w:rsid w:val="00F757CB"/>
    <w:rsid w:val="00F76150"/>
    <w:rsid w:val="00F778C0"/>
    <w:rsid w:val="00F80A91"/>
    <w:rsid w:val="00F81D49"/>
    <w:rsid w:val="00F83B2F"/>
    <w:rsid w:val="00F83EED"/>
    <w:rsid w:val="00F84653"/>
    <w:rsid w:val="00F86835"/>
    <w:rsid w:val="00F93008"/>
    <w:rsid w:val="00F93650"/>
    <w:rsid w:val="00F958D6"/>
    <w:rsid w:val="00FA4190"/>
    <w:rsid w:val="00FA46F0"/>
    <w:rsid w:val="00FA68BC"/>
    <w:rsid w:val="00FB1752"/>
    <w:rsid w:val="00FB1BED"/>
    <w:rsid w:val="00FB3106"/>
    <w:rsid w:val="00FB3942"/>
    <w:rsid w:val="00FB5A02"/>
    <w:rsid w:val="00FC6B54"/>
    <w:rsid w:val="00FD0F1A"/>
    <w:rsid w:val="00FD113A"/>
    <w:rsid w:val="00FD392D"/>
    <w:rsid w:val="00FD57E9"/>
    <w:rsid w:val="00FD5A5C"/>
    <w:rsid w:val="00FD6E76"/>
    <w:rsid w:val="00FE0E90"/>
    <w:rsid w:val="00FE35F1"/>
    <w:rsid w:val="00FE3DD8"/>
    <w:rsid w:val="00FE49A3"/>
    <w:rsid w:val="00FE560F"/>
    <w:rsid w:val="00FF0AD7"/>
    <w:rsid w:val="00FF16DD"/>
    <w:rsid w:val="00FF2933"/>
    <w:rsid w:val="025F0655"/>
    <w:rsid w:val="09ECE56E"/>
    <w:rsid w:val="0D90B609"/>
    <w:rsid w:val="11342C93"/>
    <w:rsid w:val="12F868D4"/>
    <w:rsid w:val="2031DC20"/>
    <w:rsid w:val="2607C7E0"/>
    <w:rsid w:val="2744E68A"/>
    <w:rsid w:val="2CFDBAFA"/>
    <w:rsid w:val="2F8B081C"/>
    <w:rsid w:val="3020A9FA"/>
    <w:rsid w:val="31630CBA"/>
    <w:rsid w:val="344C92A6"/>
    <w:rsid w:val="35DB4D4B"/>
    <w:rsid w:val="35E76519"/>
    <w:rsid w:val="373FF9C2"/>
    <w:rsid w:val="3A1261BC"/>
    <w:rsid w:val="3A6175D3"/>
    <w:rsid w:val="43ABE819"/>
    <w:rsid w:val="473528FB"/>
    <w:rsid w:val="4A11B1FC"/>
    <w:rsid w:val="4C7199FF"/>
    <w:rsid w:val="50EAD0EC"/>
    <w:rsid w:val="54E0CA9F"/>
    <w:rsid w:val="5794757F"/>
    <w:rsid w:val="57FB0295"/>
    <w:rsid w:val="5A8F52C7"/>
    <w:rsid w:val="62B5CEA0"/>
    <w:rsid w:val="6760CB85"/>
    <w:rsid w:val="679FAFBB"/>
    <w:rsid w:val="6C65D3E3"/>
    <w:rsid w:val="753A16A5"/>
    <w:rsid w:val="7B18E890"/>
    <w:rsid w:val="7D62F6A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06293"/>
  <w15:chartTrackingRefBased/>
  <w15:docId w15:val="{685D0393-32AB-DA4E-B8AE-6ABD95CB6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63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663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663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63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63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63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63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63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63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632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6632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6632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63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63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63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63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63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6327"/>
    <w:rPr>
      <w:rFonts w:eastAsiaTheme="majorEastAsia" w:cstheme="majorBidi"/>
      <w:color w:val="272727" w:themeColor="text1" w:themeTint="D8"/>
    </w:rPr>
  </w:style>
  <w:style w:type="paragraph" w:styleId="Title">
    <w:name w:val="Title"/>
    <w:basedOn w:val="Normal"/>
    <w:next w:val="Normal"/>
    <w:link w:val="TitleChar"/>
    <w:uiPriority w:val="10"/>
    <w:qFormat/>
    <w:rsid w:val="00B663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63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63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63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6327"/>
    <w:pPr>
      <w:spacing w:before="160"/>
      <w:jc w:val="center"/>
    </w:pPr>
    <w:rPr>
      <w:i/>
      <w:iCs/>
      <w:color w:val="404040" w:themeColor="text1" w:themeTint="BF"/>
    </w:rPr>
  </w:style>
  <w:style w:type="character" w:customStyle="1" w:styleId="QuoteChar">
    <w:name w:val="Quote Char"/>
    <w:basedOn w:val="DefaultParagraphFont"/>
    <w:link w:val="Quote"/>
    <w:uiPriority w:val="29"/>
    <w:rsid w:val="00B66327"/>
    <w:rPr>
      <w:i/>
      <w:iCs/>
      <w:color w:val="404040" w:themeColor="text1" w:themeTint="BF"/>
    </w:rPr>
  </w:style>
  <w:style w:type="paragraph" w:styleId="ListParagraph">
    <w:name w:val="List Paragraph"/>
    <w:basedOn w:val="Normal"/>
    <w:uiPriority w:val="34"/>
    <w:qFormat/>
    <w:rsid w:val="00B66327"/>
    <w:pPr>
      <w:ind w:left="720"/>
      <w:contextualSpacing/>
    </w:pPr>
  </w:style>
  <w:style w:type="character" w:styleId="IntenseEmphasis">
    <w:name w:val="Intense Emphasis"/>
    <w:basedOn w:val="DefaultParagraphFont"/>
    <w:uiPriority w:val="21"/>
    <w:qFormat/>
    <w:rsid w:val="00B66327"/>
    <w:rPr>
      <w:i/>
      <w:iCs/>
      <w:color w:val="0F4761" w:themeColor="accent1" w:themeShade="BF"/>
    </w:rPr>
  </w:style>
  <w:style w:type="paragraph" w:styleId="IntenseQuote">
    <w:name w:val="Intense Quote"/>
    <w:basedOn w:val="Normal"/>
    <w:next w:val="Normal"/>
    <w:link w:val="IntenseQuoteChar"/>
    <w:uiPriority w:val="30"/>
    <w:qFormat/>
    <w:rsid w:val="00B663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6327"/>
    <w:rPr>
      <w:i/>
      <w:iCs/>
      <w:color w:val="0F4761" w:themeColor="accent1" w:themeShade="BF"/>
    </w:rPr>
  </w:style>
  <w:style w:type="character" w:styleId="IntenseReference">
    <w:name w:val="Intense Reference"/>
    <w:basedOn w:val="DefaultParagraphFont"/>
    <w:uiPriority w:val="32"/>
    <w:qFormat/>
    <w:rsid w:val="00B66327"/>
    <w:rPr>
      <w:b/>
      <w:bCs/>
      <w:smallCaps/>
      <w:color w:val="0F4761" w:themeColor="accent1" w:themeShade="BF"/>
      <w:spacing w:val="5"/>
    </w:rPr>
  </w:style>
  <w:style w:type="table" w:styleId="TableGrid">
    <w:name w:val="Table Grid"/>
    <w:basedOn w:val="TableNormal"/>
    <w:uiPriority w:val="39"/>
    <w:rsid w:val="006863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F6394"/>
    <w:rPr>
      <w:b/>
      <w:bCs/>
    </w:rPr>
  </w:style>
  <w:style w:type="paragraph" w:styleId="NormalWeb">
    <w:name w:val="Normal (Web)"/>
    <w:basedOn w:val="Normal"/>
    <w:uiPriority w:val="99"/>
    <w:semiHidden/>
    <w:unhideWhenUsed/>
    <w:rsid w:val="00214D5D"/>
    <w:pPr>
      <w:spacing w:before="100" w:beforeAutospacing="1" w:after="100" w:afterAutospacing="1" w:line="240" w:lineRule="auto"/>
    </w:pPr>
    <w:rPr>
      <w:rFonts w:ascii="Times New Roman" w:eastAsia="Times New Roman" w:hAnsi="Times New Roman" w:cs="Times New Roman"/>
      <w:kern w:val="0"/>
      <w:lang w:eastAsia="zh-CN"/>
      <w14:ligatures w14:val="none"/>
    </w:rPr>
  </w:style>
  <w:style w:type="paragraph" w:customStyle="1" w:styleId="p1">
    <w:name w:val="p1"/>
    <w:basedOn w:val="Normal"/>
    <w:rsid w:val="004924C3"/>
    <w:pPr>
      <w:spacing w:after="0" w:line="240" w:lineRule="auto"/>
    </w:pPr>
    <w:rPr>
      <w:rFonts w:ascii=".AppleSystemUIFont" w:eastAsia="Times New Roman" w:hAnsi=".AppleSystemUIFont" w:cs="Times New Roman"/>
      <w:color w:val="0E0E0E"/>
      <w:kern w:val="0"/>
      <w:sz w:val="21"/>
      <w:szCs w:val="21"/>
      <w:lang w:eastAsia="en-GB"/>
      <w14:ligatures w14:val="none"/>
    </w:rPr>
  </w:style>
  <w:style w:type="paragraph" w:customStyle="1" w:styleId="p2">
    <w:name w:val="p2"/>
    <w:basedOn w:val="Normal"/>
    <w:rsid w:val="001A68AE"/>
    <w:pPr>
      <w:spacing w:before="180" w:after="0" w:line="240" w:lineRule="auto"/>
      <w:ind w:left="195" w:hanging="195"/>
    </w:pPr>
    <w:rPr>
      <w:rFonts w:ascii=".AppleSystemUIFont" w:eastAsia="Times New Roman" w:hAnsi=".AppleSystemUIFont" w:cs="Times New Roman"/>
      <w:color w:val="0E0E0E"/>
      <w:kern w:val="0"/>
      <w:sz w:val="21"/>
      <w:szCs w:val="21"/>
      <w:lang w:eastAsia="en-GB"/>
      <w14:ligatures w14:val="none"/>
    </w:rPr>
  </w:style>
  <w:style w:type="paragraph" w:customStyle="1" w:styleId="p3">
    <w:name w:val="p3"/>
    <w:basedOn w:val="Normal"/>
    <w:rsid w:val="001A68AE"/>
    <w:pPr>
      <w:spacing w:after="0" w:line="240" w:lineRule="auto"/>
    </w:pPr>
    <w:rPr>
      <w:rFonts w:ascii=".AppleSystemUIFont" w:eastAsia="Times New Roman" w:hAnsi=".AppleSystemUIFont" w:cs="Times New Roman"/>
      <w:color w:val="0E0E0E"/>
      <w:kern w:val="0"/>
      <w:sz w:val="21"/>
      <w:szCs w:val="21"/>
      <w:lang w:eastAsia="en-GB"/>
      <w14:ligatures w14:val="none"/>
    </w:rPr>
  </w:style>
  <w:style w:type="character" w:customStyle="1" w:styleId="s1">
    <w:name w:val="s1"/>
    <w:basedOn w:val="DefaultParagraphFont"/>
    <w:rsid w:val="001A68AE"/>
    <w:rPr>
      <w:rFonts w:ascii=".AppleSystemUIFontMonospaced" w:hAnsi=".AppleSystemUIFontMonospaced" w:hint="default"/>
      <w:sz w:val="21"/>
      <w:szCs w:val="21"/>
    </w:rPr>
  </w:style>
  <w:style w:type="character" w:customStyle="1" w:styleId="apple-tab-span">
    <w:name w:val="apple-tab-span"/>
    <w:basedOn w:val="DefaultParagraphFont"/>
    <w:rsid w:val="001A68AE"/>
  </w:style>
  <w:style w:type="paragraph" w:styleId="TOCHeading">
    <w:name w:val="TOC Heading"/>
    <w:basedOn w:val="Heading1"/>
    <w:next w:val="Normal"/>
    <w:uiPriority w:val="39"/>
    <w:unhideWhenUsed/>
    <w:qFormat/>
    <w:rsid w:val="00E30B8C"/>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E30B8C"/>
    <w:pPr>
      <w:spacing w:before="120" w:after="120"/>
    </w:pPr>
    <w:rPr>
      <w:b/>
      <w:bCs/>
      <w:caps/>
      <w:sz w:val="20"/>
      <w:szCs w:val="20"/>
    </w:rPr>
  </w:style>
  <w:style w:type="paragraph" w:styleId="TOC2">
    <w:name w:val="toc 2"/>
    <w:basedOn w:val="Normal"/>
    <w:next w:val="Normal"/>
    <w:autoRedefine/>
    <w:uiPriority w:val="39"/>
    <w:unhideWhenUsed/>
    <w:rsid w:val="00E30B8C"/>
    <w:pPr>
      <w:spacing w:after="0"/>
      <w:ind w:left="240"/>
    </w:pPr>
    <w:rPr>
      <w:smallCaps/>
      <w:sz w:val="20"/>
      <w:szCs w:val="20"/>
    </w:rPr>
  </w:style>
  <w:style w:type="character" w:styleId="Hyperlink">
    <w:name w:val="Hyperlink"/>
    <w:basedOn w:val="DefaultParagraphFont"/>
    <w:uiPriority w:val="99"/>
    <w:unhideWhenUsed/>
    <w:rsid w:val="00E30B8C"/>
    <w:rPr>
      <w:color w:val="467886" w:themeColor="hyperlink"/>
      <w:u w:val="single"/>
    </w:rPr>
  </w:style>
  <w:style w:type="paragraph" w:styleId="TOC3">
    <w:name w:val="toc 3"/>
    <w:basedOn w:val="Normal"/>
    <w:next w:val="Normal"/>
    <w:autoRedefine/>
    <w:uiPriority w:val="39"/>
    <w:unhideWhenUsed/>
    <w:rsid w:val="00E30B8C"/>
    <w:pPr>
      <w:spacing w:after="0"/>
      <w:ind w:left="480"/>
    </w:pPr>
    <w:rPr>
      <w:i/>
      <w:iCs/>
      <w:sz w:val="20"/>
      <w:szCs w:val="20"/>
    </w:rPr>
  </w:style>
  <w:style w:type="paragraph" w:styleId="Header">
    <w:name w:val="header"/>
    <w:basedOn w:val="Normal"/>
    <w:link w:val="HeaderChar"/>
    <w:uiPriority w:val="99"/>
    <w:unhideWhenUsed/>
    <w:rsid w:val="00805D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5DA5"/>
  </w:style>
  <w:style w:type="paragraph" w:styleId="Footer">
    <w:name w:val="footer"/>
    <w:basedOn w:val="Normal"/>
    <w:link w:val="FooterChar"/>
    <w:uiPriority w:val="99"/>
    <w:unhideWhenUsed/>
    <w:rsid w:val="00805D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5DA5"/>
  </w:style>
  <w:style w:type="paragraph" w:styleId="Caption">
    <w:name w:val="caption"/>
    <w:basedOn w:val="Normal"/>
    <w:next w:val="Normal"/>
    <w:uiPriority w:val="35"/>
    <w:unhideWhenUsed/>
    <w:qFormat/>
    <w:rsid w:val="00FD6E76"/>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027378">
      <w:bodyDiv w:val="1"/>
      <w:marLeft w:val="0"/>
      <w:marRight w:val="0"/>
      <w:marTop w:val="0"/>
      <w:marBottom w:val="0"/>
      <w:divBdr>
        <w:top w:val="none" w:sz="0" w:space="0" w:color="auto"/>
        <w:left w:val="none" w:sz="0" w:space="0" w:color="auto"/>
        <w:bottom w:val="none" w:sz="0" w:space="0" w:color="auto"/>
        <w:right w:val="none" w:sz="0" w:space="0" w:color="auto"/>
      </w:divBdr>
    </w:div>
    <w:div w:id="53702308">
      <w:bodyDiv w:val="1"/>
      <w:marLeft w:val="0"/>
      <w:marRight w:val="0"/>
      <w:marTop w:val="0"/>
      <w:marBottom w:val="0"/>
      <w:divBdr>
        <w:top w:val="none" w:sz="0" w:space="0" w:color="auto"/>
        <w:left w:val="none" w:sz="0" w:space="0" w:color="auto"/>
        <w:bottom w:val="none" w:sz="0" w:space="0" w:color="auto"/>
        <w:right w:val="none" w:sz="0" w:space="0" w:color="auto"/>
      </w:divBdr>
    </w:div>
    <w:div w:id="55323430">
      <w:bodyDiv w:val="1"/>
      <w:marLeft w:val="0"/>
      <w:marRight w:val="0"/>
      <w:marTop w:val="0"/>
      <w:marBottom w:val="0"/>
      <w:divBdr>
        <w:top w:val="none" w:sz="0" w:space="0" w:color="auto"/>
        <w:left w:val="none" w:sz="0" w:space="0" w:color="auto"/>
        <w:bottom w:val="none" w:sz="0" w:space="0" w:color="auto"/>
        <w:right w:val="none" w:sz="0" w:space="0" w:color="auto"/>
      </w:divBdr>
    </w:div>
    <w:div w:id="100299800">
      <w:bodyDiv w:val="1"/>
      <w:marLeft w:val="0"/>
      <w:marRight w:val="0"/>
      <w:marTop w:val="0"/>
      <w:marBottom w:val="0"/>
      <w:divBdr>
        <w:top w:val="none" w:sz="0" w:space="0" w:color="auto"/>
        <w:left w:val="none" w:sz="0" w:space="0" w:color="auto"/>
        <w:bottom w:val="none" w:sz="0" w:space="0" w:color="auto"/>
        <w:right w:val="none" w:sz="0" w:space="0" w:color="auto"/>
      </w:divBdr>
    </w:div>
    <w:div w:id="109252353">
      <w:bodyDiv w:val="1"/>
      <w:marLeft w:val="0"/>
      <w:marRight w:val="0"/>
      <w:marTop w:val="0"/>
      <w:marBottom w:val="0"/>
      <w:divBdr>
        <w:top w:val="none" w:sz="0" w:space="0" w:color="auto"/>
        <w:left w:val="none" w:sz="0" w:space="0" w:color="auto"/>
        <w:bottom w:val="none" w:sz="0" w:space="0" w:color="auto"/>
        <w:right w:val="none" w:sz="0" w:space="0" w:color="auto"/>
      </w:divBdr>
    </w:div>
    <w:div w:id="112218446">
      <w:bodyDiv w:val="1"/>
      <w:marLeft w:val="0"/>
      <w:marRight w:val="0"/>
      <w:marTop w:val="0"/>
      <w:marBottom w:val="0"/>
      <w:divBdr>
        <w:top w:val="none" w:sz="0" w:space="0" w:color="auto"/>
        <w:left w:val="none" w:sz="0" w:space="0" w:color="auto"/>
        <w:bottom w:val="none" w:sz="0" w:space="0" w:color="auto"/>
        <w:right w:val="none" w:sz="0" w:space="0" w:color="auto"/>
      </w:divBdr>
    </w:div>
    <w:div w:id="125703400">
      <w:bodyDiv w:val="1"/>
      <w:marLeft w:val="0"/>
      <w:marRight w:val="0"/>
      <w:marTop w:val="0"/>
      <w:marBottom w:val="0"/>
      <w:divBdr>
        <w:top w:val="none" w:sz="0" w:space="0" w:color="auto"/>
        <w:left w:val="none" w:sz="0" w:space="0" w:color="auto"/>
        <w:bottom w:val="none" w:sz="0" w:space="0" w:color="auto"/>
        <w:right w:val="none" w:sz="0" w:space="0" w:color="auto"/>
      </w:divBdr>
    </w:div>
    <w:div w:id="143743577">
      <w:bodyDiv w:val="1"/>
      <w:marLeft w:val="0"/>
      <w:marRight w:val="0"/>
      <w:marTop w:val="0"/>
      <w:marBottom w:val="0"/>
      <w:divBdr>
        <w:top w:val="none" w:sz="0" w:space="0" w:color="auto"/>
        <w:left w:val="none" w:sz="0" w:space="0" w:color="auto"/>
        <w:bottom w:val="none" w:sz="0" w:space="0" w:color="auto"/>
        <w:right w:val="none" w:sz="0" w:space="0" w:color="auto"/>
      </w:divBdr>
    </w:div>
    <w:div w:id="169488751">
      <w:bodyDiv w:val="1"/>
      <w:marLeft w:val="0"/>
      <w:marRight w:val="0"/>
      <w:marTop w:val="0"/>
      <w:marBottom w:val="0"/>
      <w:divBdr>
        <w:top w:val="none" w:sz="0" w:space="0" w:color="auto"/>
        <w:left w:val="none" w:sz="0" w:space="0" w:color="auto"/>
        <w:bottom w:val="none" w:sz="0" w:space="0" w:color="auto"/>
        <w:right w:val="none" w:sz="0" w:space="0" w:color="auto"/>
      </w:divBdr>
    </w:div>
    <w:div w:id="170880857">
      <w:bodyDiv w:val="1"/>
      <w:marLeft w:val="0"/>
      <w:marRight w:val="0"/>
      <w:marTop w:val="0"/>
      <w:marBottom w:val="0"/>
      <w:divBdr>
        <w:top w:val="none" w:sz="0" w:space="0" w:color="auto"/>
        <w:left w:val="none" w:sz="0" w:space="0" w:color="auto"/>
        <w:bottom w:val="none" w:sz="0" w:space="0" w:color="auto"/>
        <w:right w:val="none" w:sz="0" w:space="0" w:color="auto"/>
      </w:divBdr>
    </w:div>
    <w:div w:id="182600202">
      <w:bodyDiv w:val="1"/>
      <w:marLeft w:val="0"/>
      <w:marRight w:val="0"/>
      <w:marTop w:val="0"/>
      <w:marBottom w:val="0"/>
      <w:divBdr>
        <w:top w:val="none" w:sz="0" w:space="0" w:color="auto"/>
        <w:left w:val="none" w:sz="0" w:space="0" w:color="auto"/>
        <w:bottom w:val="none" w:sz="0" w:space="0" w:color="auto"/>
        <w:right w:val="none" w:sz="0" w:space="0" w:color="auto"/>
      </w:divBdr>
    </w:div>
    <w:div w:id="222641429">
      <w:bodyDiv w:val="1"/>
      <w:marLeft w:val="0"/>
      <w:marRight w:val="0"/>
      <w:marTop w:val="0"/>
      <w:marBottom w:val="0"/>
      <w:divBdr>
        <w:top w:val="none" w:sz="0" w:space="0" w:color="auto"/>
        <w:left w:val="none" w:sz="0" w:space="0" w:color="auto"/>
        <w:bottom w:val="none" w:sz="0" w:space="0" w:color="auto"/>
        <w:right w:val="none" w:sz="0" w:space="0" w:color="auto"/>
      </w:divBdr>
    </w:div>
    <w:div w:id="229198838">
      <w:bodyDiv w:val="1"/>
      <w:marLeft w:val="0"/>
      <w:marRight w:val="0"/>
      <w:marTop w:val="0"/>
      <w:marBottom w:val="0"/>
      <w:divBdr>
        <w:top w:val="none" w:sz="0" w:space="0" w:color="auto"/>
        <w:left w:val="none" w:sz="0" w:space="0" w:color="auto"/>
        <w:bottom w:val="none" w:sz="0" w:space="0" w:color="auto"/>
        <w:right w:val="none" w:sz="0" w:space="0" w:color="auto"/>
      </w:divBdr>
    </w:div>
    <w:div w:id="231235609">
      <w:bodyDiv w:val="1"/>
      <w:marLeft w:val="0"/>
      <w:marRight w:val="0"/>
      <w:marTop w:val="0"/>
      <w:marBottom w:val="0"/>
      <w:divBdr>
        <w:top w:val="none" w:sz="0" w:space="0" w:color="auto"/>
        <w:left w:val="none" w:sz="0" w:space="0" w:color="auto"/>
        <w:bottom w:val="none" w:sz="0" w:space="0" w:color="auto"/>
        <w:right w:val="none" w:sz="0" w:space="0" w:color="auto"/>
      </w:divBdr>
    </w:div>
    <w:div w:id="251550094">
      <w:bodyDiv w:val="1"/>
      <w:marLeft w:val="0"/>
      <w:marRight w:val="0"/>
      <w:marTop w:val="0"/>
      <w:marBottom w:val="0"/>
      <w:divBdr>
        <w:top w:val="none" w:sz="0" w:space="0" w:color="auto"/>
        <w:left w:val="none" w:sz="0" w:space="0" w:color="auto"/>
        <w:bottom w:val="none" w:sz="0" w:space="0" w:color="auto"/>
        <w:right w:val="none" w:sz="0" w:space="0" w:color="auto"/>
      </w:divBdr>
    </w:div>
    <w:div w:id="307635628">
      <w:bodyDiv w:val="1"/>
      <w:marLeft w:val="0"/>
      <w:marRight w:val="0"/>
      <w:marTop w:val="0"/>
      <w:marBottom w:val="0"/>
      <w:divBdr>
        <w:top w:val="none" w:sz="0" w:space="0" w:color="auto"/>
        <w:left w:val="none" w:sz="0" w:space="0" w:color="auto"/>
        <w:bottom w:val="none" w:sz="0" w:space="0" w:color="auto"/>
        <w:right w:val="none" w:sz="0" w:space="0" w:color="auto"/>
      </w:divBdr>
    </w:div>
    <w:div w:id="322517105">
      <w:bodyDiv w:val="1"/>
      <w:marLeft w:val="0"/>
      <w:marRight w:val="0"/>
      <w:marTop w:val="0"/>
      <w:marBottom w:val="0"/>
      <w:divBdr>
        <w:top w:val="none" w:sz="0" w:space="0" w:color="auto"/>
        <w:left w:val="none" w:sz="0" w:space="0" w:color="auto"/>
        <w:bottom w:val="none" w:sz="0" w:space="0" w:color="auto"/>
        <w:right w:val="none" w:sz="0" w:space="0" w:color="auto"/>
      </w:divBdr>
    </w:div>
    <w:div w:id="329411931">
      <w:bodyDiv w:val="1"/>
      <w:marLeft w:val="0"/>
      <w:marRight w:val="0"/>
      <w:marTop w:val="0"/>
      <w:marBottom w:val="0"/>
      <w:divBdr>
        <w:top w:val="none" w:sz="0" w:space="0" w:color="auto"/>
        <w:left w:val="none" w:sz="0" w:space="0" w:color="auto"/>
        <w:bottom w:val="none" w:sz="0" w:space="0" w:color="auto"/>
        <w:right w:val="none" w:sz="0" w:space="0" w:color="auto"/>
      </w:divBdr>
    </w:div>
    <w:div w:id="345325436">
      <w:bodyDiv w:val="1"/>
      <w:marLeft w:val="0"/>
      <w:marRight w:val="0"/>
      <w:marTop w:val="0"/>
      <w:marBottom w:val="0"/>
      <w:divBdr>
        <w:top w:val="none" w:sz="0" w:space="0" w:color="auto"/>
        <w:left w:val="none" w:sz="0" w:space="0" w:color="auto"/>
        <w:bottom w:val="none" w:sz="0" w:space="0" w:color="auto"/>
        <w:right w:val="none" w:sz="0" w:space="0" w:color="auto"/>
      </w:divBdr>
    </w:div>
    <w:div w:id="361328604">
      <w:bodyDiv w:val="1"/>
      <w:marLeft w:val="0"/>
      <w:marRight w:val="0"/>
      <w:marTop w:val="0"/>
      <w:marBottom w:val="0"/>
      <w:divBdr>
        <w:top w:val="none" w:sz="0" w:space="0" w:color="auto"/>
        <w:left w:val="none" w:sz="0" w:space="0" w:color="auto"/>
        <w:bottom w:val="none" w:sz="0" w:space="0" w:color="auto"/>
        <w:right w:val="none" w:sz="0" w:space="0" w:color="auto"/>
      </w:divBdr>
    </w:div>
    <w:div w:id="367685528">
      <w:bodyDiv w:val="1"/>
      <w:marLeft w:val="0"/>
      <w:marRight w:val="0"/>
      <w:marTop w:val="0"/>
      <w:marBottom w:val="0"/>
      <w:divBdr>
        <w:top w:val="none" w:sz="0" w:space="0" w:color="auto"/>
        <w:left w:val="none" w:sz="0" w:space="0" w:color="auto"/>
        <w:bottom w:val="none" w:sz="0" w:space="0" w:color="auto"/>
        <w:right w:val="none" w:sz="0" w:space="0" w:color="auto"/>
      </w:divBdr>
    </w:div>
    <w:div w:id="385374923">
      <w:bodyDiv w:val="1"/>
      <w:marLeft w:val="0"/>
      <w:marRight w:val="0"/>
      <w:marTop w:val="0"/>
      <w:marBottom w:val="0"/>
      <w:divBdr>
        <w:top w:val="none" w:sz="0" w:space="0" w:color="auto"/>
        <w:left w:val="none" w:sz="0" w:space="0" w:color="auto"/>
        <w:bottom w:val="none" w:sz="0" w:space="0" w:color="auto"/>
        <w:right w:val="none" w:sz="0" w:space="0" w:color="auto"/>
      </w:divBdr>
    </w:div>
    <w:div w:id="478961400">
      <w:bodyDiv w:val="1"/>
      <w:marLeft w:val="0"/>
      <w:marRight w:val="0"/>
      <w:marTop w:val="0"/>
      <w:marBottom w:val="0"/>
      <w:divBdr>
        <w:top w:val="none" w:sz="0" w:space="0" w:color="auto"/>
        <w:left w:val="none" w:sz="0" w:space="0" w:color="auto"/>
        <w:bottom w:val="none" w:sz="0" w:space="0" w:color="auto"/>
        <w:right w:val="none" w:sz="0" w:space="0" w:color="auto"/>
      </w:divBdr>
    </w:div>
    <w:div w:id="501553786">
      <w:bodyDiv w:val="1"/>
      <w:marLeft w:val="0"/>
      <w:marRight w:val="0"/>
      <w:marTop w:val="0"/>
      <w:marBottom w:val="0"/>
      <w:divBdr>
        <w:top w:val="none" w:sz="0" w:space="0" w:color="auto"/>
        <w:left w:val="none" w:sz="0" w:space="0" w:color="auto"/>
        <w:bottom w:val="none" w:sz="0" w:space="0" w:color="auto"/>
        <w:right w:val="none" w:sz="0" w:space="0" w:color="auto"/>
      </w:divBdr>
    </w:div>
    <w:div w:id="537089791">
      <w:bodyDiv w:val="1"/>
      <w:marLeft w:val="0"/>
      <w:marRight w:val="0"/>
      <w:marTop w:val="0"/>
      <w:marBottom w:val="0"/>
      <w:divBdr>
        <w:top w:val="none" w:sz="0" w:space="0" w:color="auto"/>
        <w:left w:val="none" w:sz="0" w:space="0" w:color="auto"/>
        <w:bottom w:val="none" w:sz="0" w:space="0" w:color="auto"/>
        <w:right w:val="none" w:sz="0" w:space="0" w:color="auto"/>
      </w:divBdr>
    </w:div>
    <w:div w:id="546070864">
      <w:bodyDiv w:val="1"/>
      <w:marLeft w:val="0"/>
      <w:marRight w:val="0"/>
      <w:marTop w:val="0"/>
      <w:marBottom w:val="0"/>
      <w:divBdr>
        <w:top w:val="none" w:sz="0" w:space="0" w:color="auto"/>
        <w:left w:val="none" w:sz="0" w:space="0" w:color="auto"/>
        <w:bottom w:val="none" w:sz="0" w:space="0" w:color="auto"/>
        <w:right w:val="none" w:sz="0" w:space="0" w:color="auto"/>
      </w:divBdr>
    </w:div>
    <w:div w:id="559053824">
      <w:bodyDiv w:val="1"/>
      <w:marLeft w:val="0"/>
      <w:marRight w:val="0"/>
      <w:marTop w:val="0"/>
      <w:marBottom w:val="0"/>
      <w:divBdr>
        <w:top w:val="none" w:sz="0" w:space="0" w:color="auto"/>
        <w:left w:val="none" w:sz="0" w:space="0" w:color="auto"/>
        <w:bottom w:val="none" w:sz="0" w:space="0" w:color="auto"/>
        <w:right w:val="none" w:sz="0" w:space="0" w:color="auto"/>
      </w:divBdr>
    </w:div>
    <w:div w:id="583686772">
      <w:bodyDiv w:val="1"/>
      <w:marLeft w:val="0"/>
      <w:marRight w:val="0"/>
      <w:marTop w:val="0"/>
      <w:marBottom w:val="0"/>
      <w:divBdr>
        <w:top w:val="none" w:sz="0" w:space="0" w:color="auto"/>
        <w:left w:val="none" w:sz="0" w:space="0" w:color="auto"/>
        <w:bottom w:val="none" w:sz="0" w:space="0" w:color="auto"/>
        <w:right w:val="none" w:sz="0" w:space="0" w:color="auto"/>
      </w:divBdr>
    </w:div>
    <w:div w:id="591088359">
      <w:bodyDiv w:val="1"/>
      <w:marLeft w:val="0"/>
      <w:marRight w:val="0"/>
      <w:marTop w:val="0"/>
      <w:marBottom w:val="0"/>
      <w:divBdr>
        <w:top w:val="none" w:sz="0" w:space="0" w:color="auto"/>
        <w:left w:val="none" w:sz="0" w:space="0" w:color="auto"/>
        <w:bottom w:val="none" w:sz="0" w:space="0" w:color="auto"/>
        <w:right w:val="none" w:sz="0" w:space="0" w:color="auto"/>
      </w:divBdr>
    </w:div>
    <w:div w:id="595676677">
      <w:bodyDiv w:val="1"/>
      <w:marLeft w:val="0"/>
      <w:marRight w:val="0"/>
      <w:marTop w:val="0"/>
      <w:marBottom w:val="0"/>
      <w:divBdr>
        <w:top w:val="none" w:sz="0" w:space="0" w:color="auto"/>
        <w:left w:val="none" w:sz="0" w:space="0" w:color="auto"/>
        <w:bottom w:val="none" w:sz="0" w:space="0" w:color="auto"/>
        <w:right w:val="none" w:sz="0" w:space="0" w:color="auto"/>
      </w:divBdr>
    </w:div>
    <w:div w:id="596404178">
      <w:bodyDiv w:val="1"/>
      <w:marLeft w:val="0"/>
      <w:marRight w:val="0"/>
      <w:marTop w:val="0"/>
      <w:marBottom w:val="0"/>
      <w:divBdr>
        <w:top w:val="none" w:sz="0" w:space="0" w:color="auto"/>
        <w:left w:val="none" w:sz="0" w:space="0" w:color="auto"/>
        <w:bottom w:val="none" w:sz="0" w:space="0" w:color="auto"/>
        <w:right w:val="none" w:sz="0" w:space="0" w:color="auto"/>
      </w:divBdr>
    </w:div>
    <w:div w:id="596787288">
      <w:bodyDiv w:val="1"/>
      <w:marLeft w:val="0"/>
      <w:marRight w:val="0"/>
      <w:marTop w:val="0"/>
      <w:marBottom w:val="0"/>
      <w:divBdr>
        <w:top w:val="none" w:sz="0" w:space="0" w:color="auto"/>
        <w:left w:val="none" w:sz="0" w:space="0" w:color="auto"/>
        <w:bottom w:val="none" w:sz="0" w:space="0" w:color="auto"/>
        <w:right w:val="none" w:sz="0" w:space="0" w:color="auto"/>
      </w:divBdr>
    </w:div>
    <w:div w:id="601034369">
      <w:bodyDiv w:val="1"/>
      <w:marLeft w:val="0"/>
      <w:marRight w:val="0"/>
      <w:marTop w:val="0"/>
      <w:marBottom w:val="0"/>
      <w:divBdr>
        <w:top w:val="none" w:sz="0" w:space="0" w:color="auto"/>
        <w:left w:val="none" w:sz="0" w:space="0" w:color="auto"/>
        <w:bottom w:val="none" w:sz="0" w:space="0" w:color="auto"/>
        <w:right w:val="none" w:sz="0" w:space="0" w:color="auto"/>
      </w:divBdr>
    </w:div>
    <w:div w:id="619799772">
      <w:bodyDiv w:val="1"/>
      <w:marLeft w:val="0"/>
      <w:marRight w:val="0"/>
      <w:marTop w:val="0"/>
      <w:marBottom w:val="0"/>
      <w:divBdr>
        <w:top w:val="none" w:sz="0" w:space="0" w:color="auto"/>
        <w:left w:val="none" w:sz="0" w:space="0" w:color="auto"/>
        <w:bottom w:val="none" w:sz="0" w:space="0" w:color="auto"/>
        <w:right w:val="none" w:sz="0" w:space="0" w:color="auto"/>
      </w:divBdr>
    </w:div>
    <w:div w:id="629284381">
      <w:bodyDiv w:val="1"/>
      <w:marLeft w:val="0"/>
      <w:marRight w:val="0"/>
      <w:marTop w:val="0"/>
      <w:marBottom w:val="0"/>
      <w:divBdr>
        <w:top w:val="none" w:sz="0" w:space="0" w:color="auto"/>
        <w:left w:val="none" w:sz="0" w:space="0" w:color="auto"/>
        <w:bottom w:val="none" w:sz="0" w:space="0" w:color="auto"/>
        <w:right w:val="none" w:sz="0" w:space="0" w:color="auto"/>
      </w:divBdr>
    </w:div>
    <w:div w:id="633830650">
      <w:bodyDiv w:val="1"/>
      <w:marLeft w:val="0"/>
      <w:marRight w:val="0"/>
      <w:marTop w:val="0"/>
      <w:marBottom w:val="0"/>
      <w:divBdr>
        <w:top w:val="none" w:sz="0" w:space="0" w:color="auto"/>
        <w:left w:val="none" w:sz="0" w:space="0" w:color="auto"/>
        <w:bottom w:val="none" w:sz="0" w:space="0" w:color="auto"/>
        <w:right w:val="none" w:sz="0" w:space="0" w:color="auto"/>
      </w:divBdr>
    </w:div>
    <w:div w:id="662393464">
      <w:bodyDiv w:val="1"/>
      <w:marLeft w:val="0"/>
      <w:marRight w:val="0"/>
      <w:marTop w:val="0"/>
      <w:marBottom w:val="0"/>
      <w:divBdr>
        <w:top w:val="none" w:sz="0" w:space="0" w:color="auto"/>
        <w:left w:val="none" w:sz="0" w:space="0" w:color="auto"/>
        <w:bottom w:val="none" w:sz="0" w:space="0" w:color="auto"/>
        <w:right w:val="none" w:sz="0" w:space="0" w:color="auto"/>
      </w:divBdr>
    </w:div>
    <w:div w:id="665941517">
      <w:bodyDiv w:val="1"/>
      <w:marLeft w:val="0"/>
      <w:marRight w:val="0"/>
      <w:marTop w:val="0"/>
      <w:marBottom w:val="0"/>
      <w:divBdr>
        <w:top w:val="none" w:sz="0" w:space="0" w:color="auto"/>
        <w:left w:val="none" w:sz="0" w:space="0" w:color="auto"/>
        <w:bottom w:val="none" w:sz="0" w:space="0" w:color="auto"/>
        <w:right w:val="none" w:sz="0" w:space="0" w:color="auto"/>
      </w:divBdr>
    </w:div>
    <w:div w:id="673537826">
      <w:bodyDiv w:val="1"/>
      <w:marLeft w:val="0"/>
      <w:marRight w:val="0"/>
      <w:marTop w:val="0"/>
      <w:marBottom w:val="0"/>
      <w:divBdr>
        <w:top w:val="none" w:sz="0" w:space="0" w:color="auto"/>
        <w:left w:val="none" w:sz="0" w:space="0" w:color="auto"/>
        <w:bottom w:val="none" w:sz="0" w:space="0" w:color="auto"/>
        <w:right w:val="none" w:sz="0" w:space="0" w:color="auto"/>
      </w:divBdr>
    </w:div>
    <w:div w:id="673806866">
      <w:bodyDiv w:val="1"/>
      <w:marLeft w:val="0"/>
      <w:marRight w:val="0"/>
      <w:marTop w:val="0"/>
      <w:marBottom w:val="0"/>
      <w:divBdr>
        <w:top w:val="none" w:sz="0" w:space="0" w:color="auto"/>
        <w:left w:val="none" w:sz="0" w:space="0" w:color="auto"/>
        <w:bottom w:val="none" w:sz="0" w:space="0" w:color="auto"/>
        <w:right w:val="none" w:sz="0" w:space="0" w:color="auto"/>
      </w:divBdr>
    </w:div>
    <w:div w:id="735520027">
      <w:bodyDiv w:val="1"/>
      <w:marLeft w:val="0"/>
      <w:marRight w:val="0"/>
      <w:marTop w:val="0"/>
      <w:marBottom w:val="0"/>
      <w:divBdr>
        <w:top w:val="none" w:sz="0" w:space="0" w:color="auto"/>
        <w:left w:val="none" w:sz="0" w:space="0" w:color="auto"/>
        <w:bottom w:val="none" w:sz="0" w:space="0" w:color="auto"/>
        <w:right w:val="none" w:sz="0" w:space="0" w:color="auto"/>
      </w:divBdr>
    </w:div>
    <w:div w:id="781611760">
      <w:bodyDiv w:val="1"/>
      <w:marLeft w:val="0"/>
      <w:marRight w:val="0"/>
      <w:marTop w:val="0"/>
      <w:marBottom w:val="0"/>
      <w:divBdr>
        <w:top w:val="none" w:sz="0" w:space="0" w:color="auto"/>
        <w:left w:val="none" w:sz="0" w:space="0" w:color="auto"/>
        <w:bottom w:val="none" w:sz="0" w:space="0" w:color="auto"/>
        <w:right w:val="none" w:sz="0" w:space="0" w:color="auto"/>
      </w:divBdr>
    </w:div>
    <w:div w:id="791939805">
      <w:bodyDiv w:val="1"/>
      <w:marLeft w:val="0"/>
      <w:marRight w:val="0"/>
      <w:marTop w:val="0"/>
      <w:marBottom w:val="0"/>
      <w:divBdr>
        <w:top w:val="none" w:sz="0" w:space="0" w:color="auto"/>
        <w:left w:val="none" w:sz="0" w:space="0" w:color="auto"/>
        <w:bottom w:val="none" w:sz="0" w:space="0" w:color="auto"/>
        <w:right w:val="none" w:sz="0" w:space="0" w:color="auto"/>
      </w:divBdr>
    </w:div>
    <w:div w:id="796997331">
      <w:bodyDiv w:val="1"/>
      <w:marLeft w:val="0"/>
      <w:marRight w:val="0"/>
      <w:marTop w:val="0"/>
      <w:marBottom w:val="0"/>
      <w:divBdr>
        <w:top w:val="none" w:sz="0" w:space="0" w:color="auto"/>
        <w:left w:val="none" w:sz="0" w:space="0" w:color="auto"/>
        <w:bottom w:val="none" w:sz="0" w:space="0" w:color="auto"/>
        <w:right w:val="none" w:sz="0" w:space="0" w:color="auto"/>
      </w:divBdr>
    </w:div>
    <w:div w:id="809439970">
      <w:bodyDiv w:val="1"/>
      <w:marLeft w:val="0"/>
      <w:marRight w:val="0"/>
      <w:marTop w:val="0"/>
      <w:marBottom w:val="0"/>
      <w:divBdr>
        <w:top w:val="none" w:sz="0" w:space="0" w:color="auto"/>
        <w:left w:val="none" w:sz="0" w:space="0" w:color="auto"/>
        <w:bottom w:val="none" w:sz="0" w:space="0" w:color="auto"/>
        <w:right w:val="none" w:sz="0" w:space="0" w:color="auto"/>
      </w:divBdr>
    </w:div>
    <w:div w:id="818615483">
      <w:bodyDiv w:val="1"/>
      <w:marLeft w:val="0"/>
      <w:marRight w:val="0"/>
      <w:marTop w:val="0"/>
      <w:marBottom w:val="0"/>
      <w:divBdr>
        <w:top w:val="none" w:sz="0" w:space="0" w:color="auto"/>
        <w:left w:val="none" w:sz="0" w:space="0" w:color="auto"/>
        <w:bottom w:val="none" w:sz="0" w:space="0" w:color="auto"/>
        <w:right w:val="none" w:sz="0" w:space="0" w:color="auto"/>
      </w:divBdr>
    </w:div>
    <w:div w:id="876309411">
      <w:bodyDiv w:val="1"/>
      <w:marLeft w:val="0"/>
      <w:marRight w:val="0"/>
      <w:marTop w:val="0"/>
      <w:marBottom w:val="0"/>
      <w:divBdr>
        <w:top w:val="none" w:sz="0" w:space="0" w:color="auto"/>
        <w:left w:val="none" w:sz="0" w:space="0" w:color="auto"/>
        <w:bottom w:val="none" w:sz="0" w:space="0" w:color="auto"/>
        <w:right w:val="none" w:sz="0" w:space="0" w:color="auto"/>
      </w:divBdr>
    </w:div>
    <w:div w:id="882786397">
      <w:bodyDiv w:val="1"/>
      <w:marLeft w:val="0"/>
      <w:marRight w:val="0"/>
      <w:marTop w:val="0"/>
      <w:marBottom w:val="0"/>
      <w:divBdr>
        <w:top w:val="none" w:sz="0" w:space="0" w:color="auto"/>
        <w:left w:val="none" w:sz="0" w:space="0" w:color="auto"/>
        <w:bottom w:val="none" w:sz="0" w:space="0" w:color="auto"/>
        <w:right w:val="none" w:sz="0" w:space="0" w:color="auto"/>
      </w:divBdr>
    </w:div>
    <w:div w:id="894004143">
      <w:bodyDiv w:val="1"/>
      <w:marLeft w:val="0"/>
      <w:marRight w:val="0"/>
      <w:marTop w:val="0"/>
      <w:marBottom w:val="0"/>
      <w:divBdr>
        <w:top w:val="none" w:sz="0" w:space="0" w:color="auto"/>
        <w:left w:val="none" w:sz="0" w:space="0" w:color="auto"/>
        <w:bottom w:val="none" w:sz="0" w:space="0" w:color="auto"/>
        <w:right w:val="none" w:sz="0" w:space="0" w:color="auto"/>
      </w:divBdr>
    </w:div>
    <w:div w:id="930354309">
      <w:bodyDiv w:val="1"/>
      <w:marLeft w:val="0"/>
      <w:marRight w:val="0"/>
      <w:marTop w:val="0"/>
      <w:marBottom w:val="0"/>
      <w:divBdr>
        <w:top w:val="none" w:sz="0" w:space="0" w:color="auto"/>
        <w:left w:val="none" w:sz="0" w:space="0" w:color="auto"/>
        <w:bottom w:val="none" w:sz="0" w:space="0" w:color="auto"/>
        <w:right w:val="none" w:sz="0" w:space="0" w:color="auto"/>
      </w:divBdr>
    </w:div>
    <w:div w:id="933787111">
      <w:bodyDiv w:val="1"/>
      <w:marLeft w:val="0"/>
      <w:marRight w:val="0"/>
      <w:marTop w:val="0"/>
      <w:marBottom w:val="0"/>
      <w:divBdr>
        <w:top w:val="none" w:sz="0" w:space="0" w:color="auto"/>
        <w:left w:val="none" w:sz="0" w:space="0" w:color="auto"/>
        <w:bottom w:val="none" w:sz="0" w:space="0" w:color="auto"/>
        <w:right w:val="none" w:sz="0" w:space="0" w:color="auto"/>
      </w:divBdr>
    </w:div>
    <w:div w:id="1008096114">
      <w:bodyDiv w:val="1"/>
      <w:marLeft w:val="0"/>
      <w:marRight w:val="0"/>
      <w:marTop w:val="0"/>
      <w:marBottom w:val="0"/>
      <w:divBdr>
        <w:top w:val="none" w:sz="0" w:space="0" w:color="auto"/>
        <w:left w:val="none" w:sz="0" w:space="0" w:color="auto"/>
        <w:bottom w:val="none" w:sz="0" w:space="0" w:color="auto"/>
        <w:right w:val="none" w:sz="0" w:space="0" w:color="auto"/>
      </w:divBdr>
    </w:div>
    <w:div w:id="1009329754">
      <w:bodyDiv w:val="1"/>
      <w:marLeft w:val="0"/>
      <w:marRight w:val="0"/>
      <w:marTop w:val="0"/>
      <w:marBottom w:val="0"/>
      <w:divBdr>
        <w:top w:val="none" w:sz="0" w:space="0" w:color="auto"/>
        <w:left w:val="none" w:sz="0" w:space="0" w:color="auto"/>
        <w:bottom w:val="none" w:sz="0" w:space="0" w:color="auto"/>
        <w:right w:val="none" w:sz="0" w:space="0" w:color="auto"/>
      </w:divBdr>
    </w:div>
    <w:div w:id="1010719517">
      <w:bodyDiv w:val="1"/>
      <w:marLeft w:val="0"/>
      <w:marRight w:val="0"/>
      <w:marTop w:val="0"/>
      <w:marBottom w:val="0"/>
      <w:divBdr>
        <w:top w:val="none" w:sz="0" w:space="0" w:color="auto"/>
        <w:left w:val="none" w:sz="0" w:space="0" w:color="auto"/>
        <w:bottom w:val="none" w:sz="0" w:space="0" w:color="auto"/>
        <w:right w:val="none" w:sz="0" w:space="0" w:color="auto"/>
      </w:divBdr>
    </w:div>
    <w:div w:id="1016225880">
      <w:bodyDiv w:val="1"/>
      <w:marLeft w:val="0"/>
      <w:marRight w:val="0"/>
      <w:marTop w:val="0"/>
      <w:marBottom w:val="0"/>
      <w:divBdr>
        <w:top w:val="none" w:sz="0" w:space="0" w:color="auto"/>
        <w:left w:val="none" w:sz="0" w:space="0" w:color="auto"/>
        <w:bottom w:val="none" w:sz="0" w:space="0" w:color="auto"/>
        <w:right w:val="none" w:sz="0" w:space="0" w:color="auto"/>
      </w:divBdr>
    </w:div>
    <w:div w:id="1074281657">
      <w:bodyDiv w:val="1"/>
      <w:marLeft w:val="0"/>
      <w:marRight w:val="0"/>
      <w:marTop w:val="0"/>
      <w:marBottom w:val="0"/>
      <w:divBdr>
        <w:top w:val="none" w:sz="0" w:space="0" w:color="auto"/>
        <w:left w:val="none" w:sz="0" w:space="0" w:color="auto"/>
        <w:bottom w:val="none" w:sz="0" w:space="0" w:color="auto"/>
        <w:right w:val="none" w:sz="0" w:space="0" w:color="auto"/>
      </w:divBdr>
    </w:div>
    <w:div w:id="1091661134">
      <w:bodyDiv w:val="1"/>
      <w:marLeft w:val="0"/>
      <w:marRight w:val="0"/>
      <w:marTop w:val="0"/>
      <w:marBottom w:val="0"/>
      <w:divBdr>
        <w:top w:val="none" w:sz="0" w:space="0" w:color="auto"/>
        <w:left w:val="none" w:sz="0" w:space="0" w:color="auto"/>
        <w:bottom w:val="none" w:sz="0" w:space="0" w:color="auto"/>
        <w:right w:val="none" w:sz="0" w:space="0" w:color="auto"/>
      </w:divBdr>
    </w:div>
    <w:div w:id="1098064578">
      <w:bodyDiv w:val="1"/>
      <w:marLeft w:val="0"/>
      <w:marRight w:val="0"/>
      <w:marTop w:val="0"/>
      <w:marBottom w:val="0"/>
      <w:divBdr>
        <w:top w:val="none" w:sz="0" w:space="0" w:color="auto"/>
        <w:left w:val="none" w:sz="0" w:space="0" w:color="auto"/>
        <w:bottom w:val="none" w:sz="0" w:space="0" w:color="auto"/>
        <w:right w:val="none" w:sz="0" w:space="0" w:color="auto"/>
      </w:divBdr>
    </w:div>
    <w:div w:id="1100183380">
      <w:bodyDiv w:val="1"/>
      <w:marLeft w:val="0"/>
      <w:marRight w:val="0"/>
      <w:marTop w:val="0"/>
      <w:marBottom w:val="0"/>
      <w:divBdr>
        <w:top w:val="none" w:sz="0" w:space="0" w:color="auto"/>
        <w:left w:val="none" w:sz="0" w:space="0" w:color="auto"/>
        <w:bottom w:val="none" w:sz="0" w:space="0" w:color="auto"/>
        <w:right w:val="none" w:sz="0" w:space="0" w:color="auto"/>
      </w:divBdr>
    </w:div>
    <w:div w:id="1107431762">
      <w:bodyDiv w:val="1"/>
      <w:marLeft w:val="0"/>
      <w:marRight w:val="0"/>
      <w:marTop w:val="0"/>
      <w:marBottom w:val="0"/>
      <w:divBdr>
        <w:top w:val="none" w:sz="0" w:space="0" w:color="auto"/>
        <w:left w:val="none" w:sz="0" w:space="0" w:color="auto"/>
        <w:bottom w:val="none" w:sz="0" w:space="0" w:color="auto"/>
        <w:right w:val="none" w:sz="0" w:space="0" w:color="auto"/>
      </w:divBdr>
    </w:div>
    <w:div w:id="1111171073">
      <w:bodyDiv w:val="1"/>
      <w:marLeft w:val="0"/>
      <w:marRight w:val="0"/>
      <w:marTop w:val="0"/>
      <w:marBottom w:val="0"/>
      <w:divBdr>
        <w:top w:val="none" w:sz="0" w:space="0" w:color="auto"/>
        <w:left w:val="none" w:sz="0" w:space="0" w:color="auto"/>
        <w:bottom w:val="none" w:sz="0" w:space="0" w:color="auto"/>
        <w:right w:val="none" w:sz="0" w:space="0" w:color="auto"/>
      </w:divBdr>
    </w:div>
    <w:div w:id="1120563470">
      <w:bodyDiv w:val="1"/>
      <w:marLeft w:val="0"/>
      <w:marRight w:val="0"/>
      <w:marTop w:val="0"/>
      <w:marBottom w:val="0"/>
      <w:divBdr>
        <w:top w:val="none" w:sz="0" w:space="0" w:color="auto"/>
        <w:left w:val="none" w:sz="0" w:space="0" w:color="auto"/>
        <w:bottom w:val="none" w:sz="0" w:space="0" w:color="auto"/>
        <w:right w:val="none" w:sz="0" w:space="0" w:color="auto"/>
      </w:divBdr>
    </w:div>
    <w:div w:id="1121463327">
      <w:bodyDiv w:val="1"/>
      <w:marLeft w:val="0"/>
      <w:marRight w:val="0"/>
      <w:marTop w:val="0"/>
      <w:marBottom w:val="0"/>
      <w:divBdr>
        <w:top w:val="none" w:sz="0" w:space="0" w:color="auto"/>
        <w:left w:val="none" w:sz="0" w:space="0" w:color="auto"/>
        <w:bottom w:val="none" w:sz="0" w:space="0" w:color="auto"/>
        <w:right w:val="none" w:sz="0" w:space="0" w:color="auto"/>
      </w:divBdr>
    </w:div>
    <w:div w:id="1134760613">
      <w:bodyDiv w:val="1"/>
      <w:marLeft w:val="0"/>
      <w:marRight w:val="0"/>
      <w:marTop w:val="0"/>
      <w:marBottom w:val="0"/>
      <w:divBdr>
        <w:top w:val="none" w:sz="0" w:space="0" w:color="auto"/>
        <w:left w:val="none" w:sz="0" w:space="0" w:color="auto"/>
        <w:bottom w:val="none" w:sz="0" w:space="0" w:color="auto"/>
        <w:right w:val="none" w:sz="0" w:space="0" w:color="auto"/>
      </w:divBdr>
    </w:div>
    <w:div w:id="1137450371">
      <w:bodyDiv w:val="1"/>
      <w:marLeft w:val="0"/>
      <w:marRight w:val="0"/>
      <w:marTop w:val="0"/>
      <w:marBottom w:val="0"/>
      <w:divBdr>
        <w:top w:val="none" w:sz="0" w:space="0" w:color="auto"/>
        <w:left w:val="none" w:sz="0" w:space="0" w:color="auto"/>
        <w:bottom w:val="none" w:sz="0" w:space="0" w:color="auto"/>
        <w:right w:val="none" w:sz="0" w:space="0" w:color="auto"/>
      </w:divBdr>
    </w:div>
    <w:div w:id="1141923823">
      <w:bodyDiv w:val="1"/>
      <w:marLeft w:val="0"/>
      <w:marRight w:val="0"/>
      <w:marTop w:val="0"/>
      <w:marBottom w:val="0"/>
      <w:divBdr>
        <w:top w:val="none" w:sz="0" w:space="0" w:color="auto"/>
        <w:left w:val="none" w:sz="0" w:space="0" w:color="auto"/>
        <w:bottom w:val="none" w:sz="0" w:space="0" w:color="auto"/>
        <w:right w:val="none" w:sz="0" w:space="0" w:color="auto"/>
      </w:divBdr>
    </w:div>
    <w:div w:id="1150440235">
      <w:bodyDiv w:val="1"/>
      <w:marLeft w:val="0"/>
      <w:marRight w:val="0"/>
      <w:marTop w:val="0"/>
      <w:marBottom w:val="0"/>
      <w:divBdr>
        <w:top w:val="none" w:sz="0" w:space="0" w:color="auto"/>
        <w:left w:val="none" w:sz="0" w:space="0" w:color="auto"/>
        <w:bottom w:val="none" w:sz="0" w:space="0" w:color="auto"/>
        <w:right w:val="none" w:sz="0" w:space="0" w:color="auto"/>
      </w:divBdr>
    </w:div>
    <w:div w:id="1194226417">
      <w:bodyDiv w:val="1"/>
      <w:marLeft w:val="0"/>
      <w:marRight w:val="0"/>
      <w:marTop w:val="0"/>
      <w:marBottom w:val="0"/>
      <w:divBdr>
        <w:top w:val="none" w:sz="0" w:space="0" w:color="auto"/>
        <w:left w:val="none" w:sz="0" w:space="0" w:color="auto"/>
        <w:bottom w:val="none" w:sz="0" w:space="0" w:color="auto"/>
        <w:right w:val="none" w:sz="0" w:space="0" w:color="auto"/>
      </w:divBdr>
    </w:div>
    <w:div w:id="1195389270">
      <w:bodyDiv w:val="1"/>
      <w:marLeft w:val="0"/>
      <w:marRight w:val="0"/>
      <w:marTop w:val="0"/>
      <w:marBottom w:val="0"/>
      <w:divBdr>
        <w:top w:val="none" w:sz="0" w:space="0" w:color="auto"/>
        <w:left w:val="none" w:sz="0" w:space="0" w:color="auto"/>
        <w:bottom w:val="none" w:sz="0" w:space="0" w:color="auto"/>
        <w:right w:val="none" w:sz="0" w:space="0" w:color="auto"/>
      </w:divBdr>
    </w:div>
    <w:div w:id="1195507862">
      <w:bodyDiv w:val="1"/>
      <w:marLeft w:val="0"/>
      <w:marRight w:val="0"/>
      <w:marTop w:val="0"/>
      <w:marBottom w:val="0"/>
      <w:divBdr>
        <w:top w:val="none" w:sz="0" w:space="0" w:color="auto"/>
        <w:left w:val="none" w:sz="0" w:space="0" w:color="auto"/>
        <w:bottom w:val="none" w:sz="0" w:space="0" w:color="auto"/>
        <w:right w:val="none" w:sz="0" w:space="0" w:color="auto"/>
      </w:divBdr>
    </w:div>
    <w:div w:id="1202550123">
      <w:bodyDiv w:val="1"/>
      <w:marLeft w:val="0"/>
      <w:marRight w:val="0"/>
      <w:marTop w:val="0"/>
      <w:marBottom w:val="0"/>
      <w:divBdr>
        <w:top w:val="none" w:sz="0" w:space="0" w:color="auto"/>
        <w:left w:val="none" w:sz="0" w:space="0" w:color="auto"/>
        <w:bottom w:val="none" w:sz="0" w:space="0" w:color="auto"/>
        <w:right w:val="none" w:sz="0" w:space="0" w:color="auto"/>
      </w:divBdr>
    </w:div>
    <w:div w:id="1232157826">
      <w:bodyDiv w:val="1"/>
      <w:marLeft w:val="0"/>
      <w:marRight w:val="0"/>
      <w:marTop w:val="0"/>
      <w:marBottom w:val="0"/>
      <w:divBdr>
        <w:top w:val="none" w:sz="0" w:space="0" w:color="auto"/>
        <w:left w:val="none" w:sz="0" w:space="0" w:color="auto"/>
        <w:bottom w:val="none" w:sz="0" w:space="0" w:color="auto"/>
        <w:right w:val="none" w:sz="0" w:space="0" w:color="auto"/>
      </w:divBdr>
    </w:div>
    <w:div w:id="1256330256">
      <w:bodyDiv w:val="1"/>
      <w:marLeft w:val="0"/>
      <w:marRight w:val="0"/>
      <w:marTop w:val="0"/>
      <w:marBottom w:val="0"/>
      <w:divBdr>
        <w:top w:val="none" w:sz="0" w:space="0" w:color="auto"/>
        <w:left w:val="none" w:sz="0" w:space="0" w:color="auto"/>
        <w:bottom w:val="none" w:sz="0" w:space="0" w:color="auto"/>
        <w:right w:val="none" w:sz="0" w:space="0" w:color="auto"/>
      </w:divBdr>
    </w:div>
    <w:div w:id="1262835520">
      <w:bodyDiv w:val="1"/>
      <w:marLeft w:val="0"/>
      <w:marRight w:val="0"/>
      <w:marTop w:val="0"/>
      <w:marBottom w:val="0"/>
      <w:divBdr>
        <w:top w:val="none" w:sz="0" w:space="0" w:color="auto"/>
        <w:left w:val="none" w:sz="0" w:space="0" w:color="auto"/>
        <w:bottom w:val="none" w:sz="0" w:space="0" w:color="auto"/>
        <w:right w:val="none" w:sz="0" w:space="0" w:color="auto"/>
      </w:divBdr>
    </w:div>
    <w:div w:id="1294559213">
      <w:bodyDiv w:val="1"/>
      <w:marLeft w:val="0"/>
      <w:marRight w:val="0"/>
      <w:marTop w:val="0"/>
      <w:marBottom w:val="0"/>
      <w:divBdr>
        <w:top w:val="none" w:sz="0" w:space="0" w:color="auto"/>
        <w:left w:val="none" w:sz="0" w:space="0" w:color="auto"/>
        <w:bottom w:val="none" w:sz="0" w:space="0" w:color="auto"/>
        <w:right w:val="none" w:sz="0" w:space="0" w:color="auto"/>
      </w:divBdr>
    </w:div>
    <w:div w:id="1295789180">
      <w:bodyDiv w:val="1"/>
      <w:marLeft w:val="0"/>
      <w:marRight w:val="0"/>
      <w:marTop w:val="0"/>
      <w:marBottom w:val="0"/>
      <w:divBdr>
        <w:top w:val="none" w:sz="0" w:space="0" w:color="auto"/>
        <w:left w:val="none" w:sz="0" w:space="0" w:color="auto"/>
        <w:bottom w:val="none" w:sz="0" w:space="0" w:color="auto"/>
        <w:right w:val="none" w:sz="0" w:space="0" w:color="auto"/>
      </w:divBdr>
    </w:div>
    <w:div w:id="1323771765">
      <w:bodyDiv w:val="1"/>
      <w:marLeft w:val="0"/>
      <w:marRight w:val="0"/>
      <w:marTop w:val="0"/>
      <w:marBottom w:val="0"/>
      <w:divBdr>
        <w:top w:val="none" w:sz="0" w:space="0" w:color="auto"/>
        <w:left w:val="none" w:sz="0" w:space="0" w:color="auto"/>
        <w:bottom w:val="none" w:sz="0" w:space="0" w:color="auto"/>
        <w:right w:val="none" w:sz="0" w:space="0" w:color="auto"/>
      </w:divBdr>
    </w:div>
    <w:div w:id="1356612129">
      <w:bodyDiv w:val="1"/>
      <w:marLeft w:val="0"/>
      <w:marRight w:val="0"/>
      <w:marTop w:val="0"/>
      <w:marBottom w:val="0"/>
      <w:divBdr>
        <w:top w:val="none" w:sz="0" w:space="0" w:color="auto"/>
        <w:left w:val="none" w:sz="0" w:space="0" w:color="auto"/>
        <w:bottom w:val="none" w:sz="0" w:space="0" w:color="auto"/>
        <w:right w:val="none" w:sz="0" w:space="0" w:color="auto"/>
      </w:divBdr>
    </w:div>
    <w:div w:id="1358963916">
      <w:bodyDiv w:val="1"/>
      <w:marLeft w:val="0"/>
      <w:marRight w:val="0"/>
      <w:marTop w:val="0"/>
      <w:marBottom w:val="0"/>
      <w:divBdr>
        <w:top w:val="none" w:sz="0" w:space="0" w:color="auto"/>
        <w:left w:val="none" w:sz="0" w:space="0" w:color="auto"/>
        <w:bottom w:val="none" w:sz="0" w:space="0" w:color="auto"/>
        <w:right w:val="none" w:sz="0" w:space="0" w:color="auto"/>
      </w:divBdr>
    </w:div>
    <w:div w:id="1363437633">
      <w:bodyDiv w:val="1"/>
      <w:marLeft w:val="0"/>
      <w:marRight w:val="0"/>
      <w:marTop w:val="0"/>
      <w:marBottom w:val="0"/>
      <w:divBdr>
        <w:top w:val="none" w:sz="0" w:space="0" w:color="auto"/>
        <w:left w:val="none" w:sz="0" w:space="0" w:color="auto"/>
        <w:bottom w:val="none" w:sz="0" w:space="0" w:color="auto"/>
        <w:right w:val="none" w:sz="0" w:space="0" w:color="auto"/>
      </w:divBdr>
    </w:div>
    <w:div w:id="1375694652">
      <w:bodyDiv w:val="1"/>
      <w:marLeft w:val="0"/>
      <w:marRight w:val="0"/>
      <w:marTop w:val="0"/>
      <w:marBottom w:val="0"/>
      <w:divBdr>
        <w:top w:val="none" w:sz="0" w:space="0" w:color="auto"/>
        <w:left w:val="none" w:sz="0" w:space="0" w:color="auto"/>
        <w:bottom w:val="none" w:sz="0" w:space="0" w:color="auto"/>
        <w:right w:val="none" w:sz="0" w:space="0" w:color="auto"/>
      </w:divBdr>
    </w:div>
    <w:div w:id="1387950387">
      <w:bodyDiv w:val="1"/>
      <w:marLeft w:val="0"/>
      <w:marRight w:val="0"/>
      <w:marTop w:val="0"/>
      <w:marBottom w:val="0"/>
      <w:divBdr>
        <w:top w:val="none" w:sz="0" w:space="0" w:color="auto"/>
        <w:left w:val="none" w:sz="0" w:space="0" w:color="auto"/>
        <w:bottom w:val="none" w:sz="0" w:space="0" w:color="auto"/>
        <w:right w:val="none" w:sz="0" w:space="0" w:color="auto"/>
      </w:divBdr>
    </w:div>
    <w:div w:id="1402799538">
      <w:bodyDiv w:val="1"/>
      <w:marLeft w:val="0"/>
      <w:marRight w:val="0"/>
      <w:marTop w:val="0"/>
      <w:marBottom w:val="0"/>
      <w:divBdr>
        <w:top w:val="none" w:sz="0" w:space="0" w:color="auto"/>
        <w:left w:val="none" w:sz="0" w:space="0" w:color="auto"/>
        <w:bottom w:val="none" w:sz="0" w:space="0" w:color="auto"/>
        <w:right w:val="none" w:sz="0" w:space="0" w:color="auto"/>
      </w:divBdr>
    </w:div>
    <w:div w:id="1444228044">
      <w:bodyDiv w:val="1"/>
      <w:marLeft w:val="0"/>
      <w:marRight w:val="0"/>
      <w:marTop w:val="0"/>
      <w:marBottom w:val="0"/>
      <w:divBdr>
        <w:top w:val="none" w:sz="0" w:space="0" w:color="auto"/>
        <w:left w:val="none" w:sz="0" w:space="0" w:color="auto"/>
        <w:bottom w:val="none" w:sz="0" w:space="0" w:color="auto"/>
        <w:right w:val="none" w:sz="0" w:space="0" w:color="auto"/>
      </w:divBdr>
    </w:div>
    <w:div w:id="1457022800">
      <w:bodyDiv w:val="1"/>
      <w:marLeft w:val="0"/>
      <w:marRight w:val="0"/>
      <w:marTop w:val="0"/>
      <w:marBottom w:val="0"/>
      <w:divBdr>
        <w:top w:val="none" w:sz="0" w:space="0" w:color="auto"/>
        <w:left w:val="none" w:sz="0" w:space="0" w:color="auto"/>
        <w:bottom w:val="none" w:sz="0" w:space="0" w:color="auto"/>
        <w:right w:val="none" w:sz="0" w:space="0" w:color="auto"/>
      </w:divBdr>
    </w:div>
    <w:div w:id="1460799728">
      <w:bodyDiv w:val="1"/>
      <w:marLeft w:val="0"/>
      <w:marRight w:val="0"/>
      <w:marTop w:val="0"/>
      <w:marBottom w:val="0"/>
      <w:divBdr>
        <w:top w:val="none" w:sz="0" w:space="0" w:color="auto"/>
        <w:left w:val="none" w:sz="0" w:space="0" w:color="auto"/>
        <w:bottom w:val="none" w:sz="0" w:space="0" w:color="auto"/>
        <w:right w:val="none" w:sz="0" w:space="0" w:color="auto"/>
      </w:divBdr>
    </w:div>
    <w:div w:id="1464233526">
      <w:bodyDiv w:val="1"/>
      <w:marLeft w:val="0"/>
      <w:marRight w:val="0"/>
      <w:marTop w:val="0"/>
      <w:marBottom w:val="0"/>
      <w:divBdr>
        <w:top w:val="none" w:sz="0" w:space="0" w:color="auto"/>
        <w:left w:val="none" w:sz="0" w:space="0" w:color="auto"/>
        <w:bottom w:val="none" w:sz="0" w:space="0" w:color="auto"/>
        <w:right w:val="none" w:sz="0" w:space="0" w:color="auto"/>
      </w:divBdr>
    </w:div>
    <w:div w:id="1474789139">
      <w:bodyDiv w:val="1"/>
      <w:marLeft w:val="0"/>
      <w:marRight w:val="0"/>
      <w:marTop w:val="0"/>
      <w:marBottom w:val="0"/>
      <w:divBdr>
        <w:top w:val="none" w:sz="0" w:space="0" w:color="auto"/>
        <w:left w:val="none" w:sz="0" w:space="0" w:color="auto"/>
        <w:bottom w:val="none" w:sz="0" w:space="0" w:color="auto"/>
        <w:right w:val="none" w:sz="0" w:space="0" w:color="auto"/>
      </w:divBdr>
    </w:div>
    <w:div w:id="1499341111">
      <w:bodyDiv w:val="1"/>
      <w:marLeft w:val="0"/>
      <w:marRight w:val="0"/>
      <w:marTop w:val="0"/>
      <w:marBottom w:val="0"/>
      <w:divBdr>
        <w:top w:val="none" w:sz="0" w:space="0" w:color="auto"/>
        <w:left w:val="none" w:sz="0" w:space="0" w:color="auto"/>
        <w:bottom w:val="none" w:sz="0" w:space="0" w:color="auto"/>
        <w:right w:val="none" w:sz="0" w:space="0" w:color="auto"/>
      </w:divBdr>
    </w:div>
    <w:div w:id="1524172091">
      <w:bodyDiv w:val="1"/>
      <w:marLeft w:val="0"/>
      <w:marRight w:val="0"/>
      <w:marTop w:val="0"/>
      <w:marBottom w:val="0"/>
      <w:divBdr>
        <w:top w:val="none" w:sz="0" w:space="0" w:color="auto"/>
        <w:left w:val="none" w:sz="0" w:space="0" w:color="auto"/>
        <w:bottom w:val="none" w:sz="0" w:space="0" w:color="auto"/>
        <w:right w:val="none" w:sz="0" w:space="0" w:color="auto"/>
      </w:divBdr>
    </w:div>
    <w:div w:id="1526597207">
      <w:bodyDiv w:val="1"/>
      <w:marLeft w:val="0"/>
      <w:marRight w:val="0"/>
      <w:marTop w:val="0"/>
      <w:marBottom w:val="0"/>
      <w:divBdr>
        <w:top w:val="none" w:sz="0" w:space="0" w:color="auto"/>
        <w:left w:val="none" w:sz="0" w:space="0" w:color="auto"/>
        <w:bottom w:val="none" w:sz="0" w:space="0" w:color="auto"/>
        <w:right w:val="none" w:sz="0" w:space="0" w:color="auto"/>
      </w:divBdr>
    </w:div>
    <w:div w:id="1575237019">
      <w:bodyDiv w:val="1"/>
      <w:marLeft w:val="0"/>
      <w:marRight w:val="0"/>
      <w:marTop w:val="0"/>
      <w:marBottom w:val="0"/>
      <w:divBdr>
        <w:top w:val="none" w:sz="0" w:space="0" w:color="auto"/>
        <w:left w:val="none" w:sz="0" w:space="0" w:color="auto"/>
        <w:bottom w:val="none" w:sz="0" w:space="0" w:color="auto"/>
        <w:right w:val="none" w:sz="0" w:space="0" w:color="auto"/>
      </w:divBdr>
    </w:div>
    <w:div w:id="1580872705">
      <w:bodyDiv w:val="1"/>
      <w:marLeft w:val="0"/>
      <w:marRight w:val="0"/>
      <w:marTop w:val="0"/>
      <w:marBottom w:val="0"/>
      <w:divBdr>
        <w:top w:val="none" w:sz="0" w:space="0" w:color="auto"/>
        <w:left w:val="none" w:sz="0" w:space="0" w:color="auto"/>
        <w:bottom w:val="none" w:sz="0" w:space="0" w:color="auto"/>
        <w:right w:val="none" w:sz="0" w:space="0" w:color="auto"/>
      </w:divBdr>
    </w:div>
    <w:div w:id="1589971248">
      <w:bodyDiv w:val="1"/>
      <w:marLeft w:val="0"/>
      <w:marRight w:val="0"/>
      <w:marTop w:val="0"/>
      <w:marBottom w:val="0"/>
      <w:divBdr>
        <w:top w:val="none" w:sz="0" w:space="0" w:color="auto"/>
        <w:left w:val="none" w:sz="0" w:space="0" w:color="auto"/>
        <w:bottom w:val="none" w:sz="0" w:space="0" w:color="auto"/>
        <w:right w:val="none" w:sz="0" w:space="0" w:color="auto"/>
      </w:divBdr>
    </w:div>
    <w:div w:id="1616326869">
      <w:bodyDiv w:val="1"/>
      <w:marLeft w:val="0"/>
      <w:marRight w:val="0"/>
      <w:marTop w:val="0"/>
      <w:marBottom w:val="0"/>
      <w:divBdr>
        <w:top w:val="none" w:sz="0" w:space="0" w:color="auto"/>
        <w:left w:val="none" w:sz="0" w:space="0" w:color="auto"/>
        <w:bottom w:val="none" w:sz="0" w:space="0" w:color="auto"/>
        <w:right w:val="none" w:sz="0" w:space="0" w:color="auto"/>
      </w:divBdr>
    </w:div>
    <w:div w:id="1620720650">
      <w:bodyDiv w:val="1"/>
      <w:marLeft w:val="0"/>
      <w:marRight w:val="0"/>
      <w:marTop w:val="0"/>
      <w:marBottom w:val="0"/>
      <w:divBdr>
        <w:top w:val="none" w:sz="0" w:space="0" w:color="auto"/>
        <w:left w:val="none" w:sz="0" w:space="0" w:color="auto"/>
        <w:bottom w:val="none" w:sz="0" w:space="0" w:color="auto"/>
        <w:right w:val="none" w:sz="0" w:space="0" w:color="auto"/>
      </w:divBdr>
    </w:div>
    <w:div w:id="1655835657">
      <w:bodyDiv w:val="1"/>
      <w:marLeft w:val="0"/>
      <w:marRight w:val="0"/>
      <w:marTop w:val="0"/>
      <w:marBottom w:val="0"/>
      <w:divBdr>
        <w:top w:val="none" w:sz="0" w:space="0" w:color="auto"/>
        <w:left w:val="none" w:sz="0" w:space="0" w:color="auto"/>
        <w:bottom w:val="none" w:sz="0" w:space="0" w:color="auto"/>
        <w:right w:val="none" w:sz="0" w:space="0" w:color="auto"/>
      </w:divBdr>
    </w:div>
    <w:div w:id="1720202897">
      <w:bodyDiv w:val="1"/>
      <w:marLeft w:val="0"/>
      <w:marRight w:val="0"/>
      <w:marTop w:val="0"/>
      <w:marBottom w:val="0"/>
      <w:divBdr>
        <w:top w:val="none" w:sz="0" w:space="0" w:color="auto"/>
        <w:left w:val="none" w:sz="0" w:space="0" w:color="auto"/>
        <w:bottom w:val="none" w:sz="0" w:space="0" w:color="auto"/>
        <w:right w:val="none" w:sz="0" w:space="0" w:color="auto"/>
      </w:divBdr>
    </w:div>
    <w:div w:id="1738169948">
      <w:bodyDiv w:val="1"/>
      <w:marLeft w:val="0"/>
      <w:marRight w:val="0"/>
      <w:marTop w:val="0"/>
      <w:marBottom w:val="0"/>
      <w:divBdr>
        <w:top w:val="none" w:sz="0" w:space="0" w:color="auto"/>
        <w:left w:val="none" w:sz="0" w:space="0" w:color="auto"/>
        <w:bottom w:val="none" w:sz="0" w:space="0" w:color="auto"/>
        <w:right w:val="none" w:sz="0" w:space="0" w:color="auto"/>
      </w:divBdr>
    </w:div>
    <w:div w:id="1758676740">
      <w:bodyDiv w:val="1"/>
      <w:marLeft w:val="0"/>
      <w:marRight w:val="0"/>
      <w:marTop w:val="0"/>
      <w:marBottom w:val="0"/>
      <w:divBdr>
        <w:top w:val="none" w:sz="0" w:space="0" w:color="auto"/>
        <w:left w:val="none" w:sz="0" w:space="0" w:color="auto"/>
        <w:bottom w:val="none" w:sz="0" w:space="0" w:color="auto"/>
        <w:right w:val="none" w:sz="0" w:space="0" w:color="auto"/>
      </w:divBdr>
    </w:div>
    <w:div w:id="1784425504">
      <w:bodyDiv w:val="1"/>
      <w:marLeft w:val="0"/>
      <w:marRight w:val="0"/>
      <w:marTop w:val="0"/>
      <w:marBottom w:val="0"/>
      <w:divBdr>
        <w:top w:val="none" w:sz="0" w:space="0" w:color="auto"/>
        <w:left w:val="none" w:sz="0" w:space="0" w:color="auto"/>
        <w:bottom w:val="none" w:sz="0" w:space="0" w:color="auto"/>
        <w:right w:val="none" w:sz="0" w:space="0" w:color="auto"/>
      </w:divBdr>
    </w:div>
    <w:div w:id="1809472738">
      <w:bodyDiv w:val="1"/>
      <w:marLeft w:val="0"/>
      <w:marRight w:val="0"/>
      <w:marTop w:val="0"/>
      <w:marBottom w:val="0"/>
      <w:divBdr>
        <w:top w:val="none" w:sz="0" w:space="0" w:color="auto"/>
        <w:left w:val="none" w:sz="0" w:space="0" w:color="auto"/>
        <w:bottom w:val="none" w:sz="0" w:space="0" w:color="auto"/>
        <w:right w:val="none" w:sz="0" w:space="0" w:color="auto"/>
      </w:divBdr>
    </w:div>
    <w:div w:id="1813521050">
      <w:bodyDiv w:val="1"/>
      <w:marLeft w:val="0"/>
      <w:marRight w:val="0"/>
      <w:marTop w:val="0"/>
      <w:marBottom w:val="0"/>
      <w:divBdr>
        <w:top w:val="none" w:sz="0" w:space="0" w:color="auto"/>
        <w:left w:val="none" w:sz="0" w:space="0" w:color="auto"/>
        <w:bottom w:val="none" w:sz="0" w:space="0" w:color="auto"/>
        <w:right w:val="none" w:sz="0" w:space="0" w:color="auto"/>
      </w:divBdr>
    </w:div>
    <w:div w:id="1818641891">
      <w:bodyDiv w:val="1"/>
      <w:marLeft w:val="0"/>
      <w:marRight w:val="0"/>
      <w:marTop w:val="0"/>
      <w:marBottom w:val="0"/>
      <w:divBdr>
        <w:top w:val="none" w:sz="0" w:space="0" w:color="auto"/>
        <w:left w:val="none" w:sz="0" w:space="0" w:color="auto"/>
        <w:bottom w:val="none" w:sz="0" w:space="0" w:color="auto"/>
        <w:right w:val="none" w:sz="0" w:space="0" w:color="auto"/>
      </w:divBdr>
    </w:div>
    <w:div w:id="1846893865">
      <w:bodyDiv w:val="1"/>
      <w:marLeft w:val="0"/>
      <w:marRight w:val="0"/>
      <w:marTop w:val="0"/>
      <w:marBottom w:val="0"/>
      <w:divBdr>
        <w:top w:val="none" w:sz="0" w:space="0" w:color="auto"/>
        <w:left w:val="none" w:sz="0" w:space="0" w:color="auto"/>
        <w:bottom w:val="none" w:sz="0" w:space="0" w:color="auto"/>
        <w:right w:val="none" w:sz="0" w:space="0" w:color="auto"/>
      </w:divBdr>
    </w:div>
    <w:div w:id="1870602847">
      <w:bodyDiv w:val="1"/>
      <w:marLeft w:val="0"/>
      <w:marRight w:val="0"/>
      <w:marTop w:val="0"/>
      <w:marBottom w:val="0"/>
      <w:divBdr>
        <w:top w:val="none" w:sz="0" w:space="0" w:color="auto"/>
        <w:left w:val="none" w:sz="0" w:space="0" w:color="auto"/>
        <w:bottom w:val="none" w:sz="0" w:space="0" w:color="auto"/>
        <w:right w:val="none" w:sz="0" w:space="0" w:color="auto"/>
      </w:divBdr>
      <w:divsChild>
        <w:div w:id="135804494">
          <w:marLeft w:val="0"/>
          <w:marRight w:val="0"/>
          <w:marTop w:val="0"/>
          <w:marBottom w:val="0"/>
          <w:divBdr>
            <w:top w:val="none" w:sz="0" w:space="0" w:color="auto"/>
            <w:left w:val="none" w:sz="0" w:space="0" w:color="auto"/>
            <w:bottom w:val="none" w:sz="0" w:space="0" w:color="auto"/>
            <w:right w:val="none" w:sz="0" w:space="0" w:color="auto"/>
          </w:divBdr>
          <w:divsChild>
            <w:div w:id="1596093315">
              <w:marLeft w:val="0"/>
              <w:marRight w:val="0"/>
              <w:marTop w:val="0"/>
              <w:marBottom w:val="0"/>
              <w:divBdr>
                <w:top w:val="none" w:sz="0" w:space="0" w:color="auto"/>
                <w:left w:val="none" w:sz="0" w:space="0" w:color="auto"/>
                <w:bottom w:val="none" w:sz="0" w:space="0" w:color="auto"/>
                <w:right w:val="none" w:sz="0" w:space="0" w:color="auto"/>
              </w:divBdr>
              <w:divsChild>
                <w:div w:id="852106198">
                  <w:marLeft w:val="0"/>
                  <w:marRight w:val="0"/>
                  <w:marTop w:val="0"/>
                  <w:marBottom w:val="0"/>
                  <w:divBdr>
                    <w:top w:val="none" w:sz="0" w:space="0" w:color="auto"/>
                    <w:left w:val="none" w:sz="0" w:space="0" w:color="auto"/>
                    <w:bottom w:val="none" w:sz="0" w:space="0" w:color="auto"/>
                    <w:right w:val="none" w:sz="0" w:space="0" w:color="auto"/>
                  </w:divBdr>
                  <w:divsChild>
                    <w:div w:id="1558125014">
                      <w:marLeft w:val="0"/>
                      <w:marRight w:val="0"/>
                      <w:marTop w:val="0"/>
                      <w:marBottom w:val="0"/>
                      <w:divBdr>
                        <w:top w:val="none" w:sz="0" w:space="0" w:color="auto"/>
                        <w:left w:val="none" w:sz="0" w:space="0" w:color="auto"/>
                        <w:bottom w:val="none" w:sz="0" w:space="0" w:color="auto"/>
                        <w:right w:val="none" w:sz="0" w:space="0" w:color="auto"/>
                      </w:divBdr>
                      <w:divsChild>
                        <w:div w:id="486360425">
                          <w:marLeft w:val="0"/>
                          <w:marRight w:val="0"/>
                          <w:marTop w:val="0"/>
                          <w:marBottom w:val="0"/>
                          <w:divBdr>
                            <w:top w:val="none" w:sz="0" w:space="0" w:color="auto"/>
                            <w:left w:val="none" w:sz="0" w:space="0" w:color="auto"/>
                            <w:bottom w:val="none" w:sz="0" w:space="0" w:color="auto"/>
                            <w:right w:val="none" w:sz="0" w:space="0" w:color="auto"/>
                          </w:divBdr>
                          <w:divsChild>
                            <w:div w:id="20764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6814928">
      <w:bodyDiv w:val="1"/>
      <w:marLeft w:val="0"/>
      <w:marRight w:val="0"/>
      <w:marTop w:val="0"/>
      <w:marBottom w:val="0"/>
      <w:divBdr>
        <w:top w:val="none" w:sz="0" w:space="0" w:color="auto"/>
        <w:left w:val="none" w:sz="0" w:space="0" w:color="auto"/>
        <w:bottom w:val="none" w:sz="0" w:space="0" w:color="auto"/>
        <w:right w:val="none" w:sz="0" w:space="0" w:color="auto"/>
      </w:divBdr>
    </w:div>
    <w:div w:id="1912084407">
      <w:bodyDiv w:val="1"/>
      <w:marLeft w:val="0"/>
      <w:marRight w:val="0"/>
      <w:marTop w:val="0"/>
      <w:marBottom w:val="0"/>
      <w:divBdr>
        <w:top w:val="none" w:sz="0" w:space="0" w:color="auto"/>
        <w:left w:val="none" w:sz="0" w:space="0" w:color="auto"/>
        <w:bottom w:val="none" w:sz="0" w:space="0" w:color="auto"/>
        <w:right w:val="none" w:sz="0" w:space="0" w:color="auto"/>
      </w:divBdr>
    </w:div>
    <w:div w:id="1919173581">
      <w:bodyDiv w:val="1"/>
      <w:marLeft w:val="0"/>
      <w:marRight w:val="0"/>
      <w:marTop w:val="0"/>
      <w:marBottom w:val="0"/>
      <w:divBdr>
        <w:top w:val="none" w:sz="0" w:space="0" w:color="auto"/>
        <w:left w:val="none" w:sz="0" w:space="0" w:color="auto"/>
        <w:bottom w:val="none" w:sz="0" w:space="0" w:color="auto"/>
        <w:right w:val="none" w:sz="0" w:space="0" w:color="auto"/>
      </w:divBdr>
    </w:div>
    <w:div w:id="1924727572">
      <w:bodyDiv w:val="1"/>
      <w:marLeft w:val="0"/>
      <w:marRight w:val="0"/>
      <w:marTop w:val="0"/>
      <w:marBottom w:val="0"/>
      <w:divBdr>
        <w:top w:val="none" w:sz="0" w:space="0" w:color="auto"/>
        <w:left w:val="none" w:sz="0" w:space="0" w:color="auto"/>
        <w:bottom w:val="none" w:sz="0" w:space="0" w:color="auto"/>
        <w:right w:val="none" w:sz="0" w:space="0" w:color="auto"/>
      </w:divBdr>
    </w:div>
    <w:div w:id="1982810554">
      <w:bodyDiv w:val="1"/>
      <w:marLeft w:val="0"/>
      <w:marRight w:val="0"/>
      <w:marTop w:val="0"/>
      <w:marBottom w:val="0"/>
      <w:divBdr>
        <w:top w:val="none" w:sz="0" w:space="0" w:color="auto"/>
        <w:left w:val="none" w:sz="0" w:space="0" w:color="auto"/>
        <w:bottom w:val="none" w:sz="0" w:space="0" w:color="auto"/>
        <w:right w:val="none" w:sz="0" w:space="0" w:color="auto"/>
      </w:divBdr>
    </w:div>
    <w:div w:id="2003970098">
      <w:bodyDiv w:val="1"/>
      <w:marLeft w:val="0"/>
      <w:marRight w:val="0"/>
      <w:marTop w:val="0"/>
      <w:marBottom w:val="0"/>
      <w:divBdr>
        <w:top w:val="none" w:sz="0" w:space="0" w:color="auto"/>
        <w:left w:val="none" w:sz="0" w:space="0" w:color="auto"/>
        <w:bottom w:val="none" w:sz="0" w:space="0" w:color="auto"/>
        <w:right w:val="none" w:sz="0" w:space="0" w:color="auto"/>
      </w:divBdr>
    </w:div>
    <w:div w:id="2008940548">
      <w:bodyDiv w:val="1"/>
      <w:marLeft w:val="0"/>
      <w:marRight w:val="0"/>
      <w:marTop w:val="0"/>
      <w:marBottom w:val="0"/>
      <w:divBdr>
        <w:top w:val="none" w:sz="0" w:space="0" w:color="auto"/>
        <w:left w:val="none" w:sz="0" w:space="0" w:color="auto"/>
        <w:bottom w:val="none" w:sz="0" w:space="0" w:color="auto"/>
        <w:right w:val="none" w:sz="0" w:space="0" w:color="auto"/>
      </w:divBdr>
    </w:div>
    <w:div w:id="2112627882">
      <w:bodyDiv w:val="1"/>
      <w:marLeft w:val="0"/>
      <w:marRight w:val="0"/>
      <w:marTop w:val="0"/>
      <w:marBottom w:val="0"/>
      <w:divBdr>
        <w:top w:val="none" w:sz="0" w:space="0" w:color="auto"/>
        <w:left w:val="none" w:sz="0" w:space="0" w:color="auto"/>
        <w:bottom w:val="none" w:sz="0" w:space="0" w:color="auto"/>
        <w:right w:val="none" w:sz="0" w:space="0" w:color="auto"/>
      </w:divBdr>
    </w:div>
    <w:div w:id="211374037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endnotes" Target="endnotes.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CD8C2579438264996956D4474614E16" ma:contentTypeVersion="4" ma:contentTypeDescription="Create a new document." ma:contentTypeScope="" ma:versionID="992a83f0afa12139a89c15ca45ec6a95">
  <xsd:schema xmlns:xsd="http://www.w3.org/2001/XMLSchema" xmlns:xs="http://www.w3.org/2001/XMLSchema" xmlns:p="http://schemas.microsoft.com/office/2006/metadata/properties" xmlns:ns2="4a64dd4e-4178-4b9e-bceb-8d013f5c4e1c" targetNamespace="http://schemas.microsoft.com/office/2006/metadata/properties" ma:root="true" ma:fieldsID="8e29963efb535c1f59aaa4ae3848c8d9" ns2:_="">
    <xsd:import namespace="4a64dd4e-4178-4b9e-bceb-8d013f5c4e1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64dd4e-4178-4b9e-bceb-8d013f5c4e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69A29-05D5-495C-A613-799ABA74211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3303943-C98F-49E8-8D0B-4B0FCDF6A3C0}">
  <ds:schemaRefs>
    <ds:schemaRef ds:uri="http://schemas.microsoft.com/sharepoint/v3/contenttype/forms"/>
  </ds:schemaRefs>
</ds:datastoreItem>
</file>

<file path=customXml/itemProps3.xml><?xml version="1.0" encoding="utf-8"?>
<ds:datastoreItem xmlns:ds="http://schemas.openxmlformats.org/officeDocument/2006/customXml" ds:itemID="{6D47D358-0190-49A3-9B36-4E1AE22DFC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64dd4e-4178-4b9e-bceb-8d013f5c4e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6EADF82-EF43-8142-A0B2-708AE227B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4120</Words>
  <Characters>23490</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27555</CharactersWithSpaces>
  <SharedDoc>false</SharedDoc>
  <HLinks>
    <vt:vector size="108" baseType="variant">
      <vt:variant>
        <vt:i4>1769532</vt:i4>
      </vt:variant>
      <vt:variant>
        <vt:i4>104</vt:i4>
      </vt:variant>
      <vt:variant>
        <vt:i4>0</vt:i4>
      </vt:variant>
      <vt:variant>
        <vt:i4>5</vt:i4>
      </vt:variant>
      <vt:variant>
        <vt:lpwstr/>
      </vt:variant>
      <vt:variant>
        <vt:lpwstr>_Toc183177925</vt:lpwstr>
      </vt:variant>
      <vt:variant>
        <vt:i4>1769532</vt:i4>
      </vt:variant>
      <vt:variant>
        <vt:i4>98</vt:i4>
      </vt:variant>
      <vt:variant>
        <vt:i4>0</vt:i4>
      </vt:variant>
      <vt:variant>
        <vt:i4>5</vt:i4>
      </vt:variant>
      <vt:variant>
        <vt:lpwstr/>
      </vt:variant>
      <vt:variant>
        <vt:lpwstr>_Toc183177924</vt:lpwstr>
      </vt:variant>
      <vt:variant>
        <vt:i4>1769532</vt:i4>
      </vt:variant>
      <vt:variant>
        <vt:i4>92</vt:i4>
      </vt:variant>
      <vt:variant>
        <vt:i4>0</vt:i4>
      </vt:variant>
      <vt:variant>
        <vt:i4>5</vt:i4>
      </vt:variant>
      <vt:variant>
        <vt:lpwstr/>
      </vt:variant>
      <vt:variant>
        <vt:lpwstr>_Toc183177923</vt:lpwstr>
      </vt:variant>
      <vt:variant>
        <vt:i4>1769532</vt:i4>
      </vt:variant>
      <vt:variant>
        <vt:i4>86</vt:i4>
      </vt:variant>
      <vt:variant>
        <vt:i4>0</vt:i4>
      </vt:variant>
      <vt:variant>
        <vt:i4>5</vt:i4>
      </vt:variant>
      <vt:variant>
        <vt:lpwstr/>
      </vt:variant>
      <vt:variant>
        <vt:lpwstr>_Toc183177922</vt:lpwstr>
      </vt:variant>
      <vt:variant>
        <vt:i4>1769532</vt:i4>
      </vt:variant>
      <vt:variant>
        <vt:i4>80</vt:i4>
      </vt:variant>
      <vt:variant>
        <vt:i4>0</vt:i4>
      </vt:variant>
      <vt:variant>
        <vt:i4>5</vt:i4>
      </vt:variant>
      <vt:variant>
        <vt:lpwstr/>
      </vt:variant>
      <vt:variant>
        <vt:lpwstr>_Toc183177921</vt:lpwstr>
      </vt:variant>
      <vt:variant>
        <vt:i4>1769532</vt:i4>
      </vt:variant>
      <vt:variant>
        <vt:i4>74</vt:i4>
      </vt:variant>
      <vt:variant>
        <vt:i4>0</vt:i4>
      </vt:variant>
      <vt:variant>
        <vt:i4>5</vt:i4>
      </vt:variant>
      <vt:variant>
        <vt:lpwstr/>
      </vt:variant>
      <vt:variant>
        <vt:lpwstr>_Toc183177920</vt:lpwstr>
      </vt:variant>
      <vt:variant>
        <vt:i4>1572924</vt:i4>
      </vt:variant>
      <vt:variant>
        <vt:i4>68</vt:i4>
      </vt:variant>
      <vt:variant>
        <vt:i4>0</vt:i4>
      </vt:variant>
      <vt:variant>
        <vt:i4>5</vt:i4>
      </vt:variant>
      <vt:variant>
        <vt:lpwstr/>
      </vt:variant>
      <vt:variant>
        <vt:lpwstr>_Toc183177919</vt:lpwstr>
      </vt:variant>
      <vt:variant>
        <vt:i4>1572924</vt:i4>
      </vt:variant>
      <vt:variant>
        <vt:i4>62</vt:i4>
      </vt:variant>
      <vt:variant>
        <vt:i4>0</vt:i4>
      </vt:variant>
      <vt:variant>
        <vt:i4>5</vt:i4>
      </vt:variant>
      <vt:variant>
        <vt:lpwstr/>
      </vt:variant>
      <vt:variant>
        <vt:lpwstr>_Toc183177918</vt:lpwstr>
      </vt:variant>
      <vt:variant>
        <vt:i4>1572924</vt:i4>
      </vt:variant>
      <vt:variant>
        <vt:i4>56</vt:i4>
      </vt:variant>
      <vt:variant>
        <vt:i4>0</vt:i4>
      </vt:variant>
      <vt:variant>
        <vt:i4>5</vt:i4>
      </vt:variant>
      <vt:variant>
        <vt:lpwstr/>
      </vt:variant>
      <vt:variant>
        <vt:lpwstr>_Toc183177917</vt:lpwstr>
      </vt:variant>
      <vt:variant>
        <vt:i4>1572924</vt:i4>
      </vt:variant>
      <vt:variant>
        <vt:i4>50</vt:i4>
      </vt:variant>
      <vt:variant>
        <vt:i4>0</vt:i4>
      </vt:variant>
      <vt:variant>
        <vt:i4>5</vt:i4>
      </vt:variant>
      <vt:variant>
        <vt:lpwstr/>
      </vt:variant>
      <vt:variant>
        <vt:lpwstr>_Toc183177916</vt:lpwstr>
      </vt:variant>
      <vt:variant>
        <vt:i4>1572924</vt:i4>
      </vt:variant>
      <vt:variant>
        <vt:i4>44</vt:i4>
      </vt:variant>
      <vt:variant>
        <vt:i4>0</vt:i4>
      </vt:variant>
      <vt:variant>
        <vt:i4>5</vt:i4>
      </vt:variant>
      <vt:variant>
        <vt:lpwstr/>
      </vt:variant>
      <vt:variant>
        <vt:lpwstr>_Toc183177915</vt:lpwstr>
      </vt:variant>
      <vt:variant>
        <vt:i4>1572924</vt:i4>
      </vt:variant>
      <vt:variant>
        <vt:i4>38</vt:i4>
      </vt:variant>
      <vt:variant>
        <vt:i4>0</vt:i4>
      </vt:variant>
      <vt:variant>
        <vt:i4>5</vt:i4>
      </vt:variant>
      <vt:variant>
        <vt:lpwstr/>
      </vt:variant>
      <vt:variant>
        <vt:lpwstr>_Toc183177914</vt:lpwstr>
      </vt:variant>
      <vt:variant>
        <vt:i4>1572924</vt:i4>
      </vt:variant>
      <vt:variant>
        <vt:i4>32</vt:i4>
      </vt:variant>
      <vt:variant>
        <vt:i4>0</vt:i4>
      </vt:variant>
      <vt:variant>
        <vt:i4>5</vt:i4>
      </vt:variant>
      <vt:variant>
        <vt:lpwstr/>
      </vt:variant>
      <vt:variant>
        <vt:lpwstr>_Toc183177913</vt:lpwstr>
      </vt:variant>
      <vt:variant>
        <vt:i4>1572924</vt:i4>
      </vt:variant>
      <vt:variant>
        <vt:i4>26</vt:i4>
      </vt:variant>
      <vt:variant>
        <vt:i4>0</vt:i4>
      </vt:variant>
      <vt:variant>
        <vt:i4>5</vt:i4>
      </vt:variant>
      <vt:variant>
        <vt:lpwstr/>
      </vt:variant>
      <vt:variant>
        <vt:lpwstr>_Toc183177912</vt:lpwstr>
      </vt:variant>
      <vt:variant>
        <vt:i4>1572924</vt:i4>
      </vt:variant>
      <vt:variant>
        <vt:i4>20</vt:i4>
      </vt:variant>
      <vt:variant>
        <vt:i4>0</vt:i4>
      </vt:variant>
      <vt:variant>
        <vt:i4>5</vt:i4>
      </vt:variant>
      <vt:variant>
        <vt:lpwstr/>
      </vt:variant>
      <vt:variant>
        <vt:lpwstr>_Toc183177911</vt:lpwstr>
      </vt:variant>
      <vt:variant>
        <vt:i4>1572924</vt:i4>
      </vt:variant>
      <vt:variant>
        <vt:i4>14</vt:i4>
      </vt:variant>
      <vt:variant>
        <vt:i4>0</vt:i4>
      </vt:variant>
      <vt:variant>
        <vt:i4>5</vt:i4>
      </vt:variant>
      <vt:variant>
        <vt:lpwstr/>
      </vt:variant>
      <vt:variant>
        <vt:lpwstr>_Toc183177910</vt:lpwstr>
      </vt:variant>
      <vt:variant>
        <vt:i4>1638460</vt:i4>
      </vt:variant>
      <vt:variant>
        <vt:i4>8</vt:i4>
      </vt:variant>
      <vt:variant>
        <vt:i4>0</vt:i4>
      </vt:variant>
      <vt:variant>
        <vt:i4>5</vt:i4>
      </vt:variant>
      <vt:variant>
        <vt:lpwstr/>
      </vt:variant>
      <vt:variant>
        <vt:lpwstr>_Toc183177909</vt:lpwstr>
      </vt:variant>
      <vt:variant>
        <vt:i4>1638460</vt:i4>
      </vt:variant>
      <vt:variant>
        <vt:i4>2</vt:i4>
      </vt:variant>
      <vt:variant>
        <vt:i4>0</vt:i4>
      </vt:variant>
      <vt:variant>
        <vt:i4>5</vt:i4>
      </vt:variant>
      <vt:variant>
        <vt:lpwstr/>
      </vt:variant>
      <vt:variant>
        <vt:lpwstr>_Toc183177908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Ilyas, Zeshan</dc:creator>
  <cp:keywords/>
  <dc:description/>
  <cp:lastModifiedBy>Ilyas, Zeshan</cp:lastModifiedBy>
  <cp:revision>3</cp:revision>
  <dcterms:created xsi:type="dcterms:W3CDTF">2024-11-22T16:58:00Z</dcterms:created>
  <dcterms:modified xsi:type="dcterms:W3CDTF">2024-11-22T16:58:00Z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0x0101007CD8C2579438264996956D4474614E16</vt:lpwstr>
  </property>
</Properties>
</file>